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C21B3E" w14:textId="77777777" w:rsidR="002868E2" w:rsidRPr="00376CC5" w:rsidRDefault="0047213A" w:rsidP="00376CC5">
      <w:pPr>
        <w:pStyle w:val="Title"/>
      </w:pPr>
      <w:proofErr w:type="spellStart"/>
      <w:r>
        <w:t>MeshMonk</w:t>
      </w:r>
      <w:proofErr w:type="spellEnd"/>
      <w:r>
        <w:t>: open-source large-scale intensive 3D phenotyping</w:t>
      </w:r>
    </w:p>
    <w:p w14:paraId="4E9BF396" w14:textId="4C828A94" w:rsidR="002868E2" w:rsidRPr="008F4E4F" w:rsidRDefault="0047213A" w:rsidP="00651CA2">
      <w:pPr>
        <w:pStyle w:val="AuthorList"/>
        <w:rPr>
          <w:vertAlign w:val="superscript"/>
        </w:rPr>
      </w:pPr>
      <w:r>
        <w:t>Julie D. White</w:t>
      </w:r>
      <w:r w:rsidR="00A75F87" w:rsidRPr="00A545C6">
        <w:rPr>
          <w:vertAlign w:val="superscript"/>
        </w:rPr>
        <w:t>1</w:t>
      </w:r>
      <w:r>
        <w:rPr>
          <w:vertAlign w:val="superscript"/>
        </w:rPr>
        <w:t>*</w:t>
      </w:r>
      <w:r w:rsidR="002868E2" w:rsidRPr="00376CC5">
        <w:t xml:space="preserve">, </w:t>
      </w:r>
      <w:r>
        <w:t>Alejandra Ortega-Castrill</w:t>
      </w:r>
      <w:r w:rsidR="009A0A32">
        <w:t>ó</w:t>
      </w:r>
      <w:r>
        <w:t>n</w:t>
      </w:r>
      <w:r>
        <w:rPr>
          <w:vertAlign w:val="superscript"/>
        </w:rPr>
        <w:t>3,4</w:t>
      </w:r>
      <w:r>
        <w:t>,</w:t>
      </w:r>
      <w:r w:rsidR="00D43DCB">
        <w:t xml:space="preserve"> </w:t>
      </w:r>
      <w:r>
        <w:t>Har</w:t>
      </w:r>
      <w:ins w:id="0" w:author="Harry Matthews" w:date="2018-06-01T08:22:00Z">
        <w:r w:rsidR="008E3147">
          <w:t>old</w:t>
        </w:r>
      </w:ins>
      <w:del w:id="1" w:author="Harry Matthews" w:date="2018-06-01T08:22:00Z">
        <w:r w:rsidDel="008E3147">
          <w:delText>ry</w:delText>
        </w:r>
      </w:del>
      <w:r>
        <w:t xml:space="preserve"> Matthews</w:t>
      </w:r>
      <w:r w:rsidR="008F4E4F">
        <w:rPr>
          <w:vertAlign w:val="superscript"/>
        </w:rPr>
        <w:t>5,6,7</w:t>
      </w:r>
      <w:r>
        <w:t>,</w:t>
      </w:r>
      <w:r w:rsidR="00D63F3D" w:rsidRPr="00D63F3D">
        <w:t xml:space="preserve"> </w:t>
      </w:r>
      <w:r w:rsidR="00D63F3D">
        <w:t>Arslan A. Zaidi</w:t>
      </w:r>
      <w:r w:rsidR="00D63F3D" w:rsidRPr="0047213A">
        <w:rPr>
          <w:vertAlign w:val="superscript"/>
        </w:rPr>
        <w:t>1,</w:t>
      </w:r>
      <w:r w:rsidR="00D63F3D" w:rsidRPr="00A545C6">
        <w:rPr>
          <w:vertAlign w:val="superscript"/>
        </w:rPr>
        <w:t>2</w:t>
      </w:r>
      <w:r w:rsidR="00D63F3D">
        <w:t>,</w:t>
      </w:r>
      <w:r>
        <w:t xml:space="preserve"> Omid Ekrami</w:t>
      </w:r>
      <w:r w:rsidR="008F4E4F">
        <w:rPr>
          <w:vertAlign w:val="superscript"/>
        </w:rPr>
        <w:t>8</w:t>
      </w:r>
      <w:r>
        <w:t>, Jonatan Snyders</w:t>
      </w:r>
      <w:r w:rsidR="008F4E4F">
        <w:rPr>
          <w:vertAlign w:val="superscript"/>
        </w:rPr>
        <w:t>9</w:t>
      </w:r>
      <w:r>
        <w:t>, Stefan Van Dongen</w:t>
      </w:r>
      <w:r w:rsidR="008F4E4F">
        <w:rPr>
          <w:vertAlign w:val="superscript"/>
        </w:rPr>
        <w:t>8</w:t>
      </w:r>
      <w:r>
        <w:t>, Mark D. Shriver</w:t>
      </w:r>
      <w:r w:rsidR="008F4E4F">
        <w:rPr>
          <w:vertAlign w:val="superscript"/>
        </w:rPr>
        <w:t>1</w:t>
      </w:r>
      <w:r>
        <w:t>, Peter Claes</w:t>
      </w:r>
      <w:r w:rsidR="008F4E4F">
        <w:rPr>
          <w:vertAlign w:val="superscript"/>
        </w:rPr>
        <w:t>3,4*</w:t>
      </w:r>
    </w:p>
    <w:p w14:paraId="4FDCA812" w14:textId="77777777" w:rsidR="002868E2" w:rsidRPr="00376CC5" w:rsidRDefault="002868E2" w:rsidP="006B2D5B">
      <w:pPr>
        <w:spacing w:before="240" w:after="0"/>
        <w:rPr>
          <w:rFonts w:cs="Times New Roman"/>
          <w:b/>
          <w:szCs w:val="24"/>
        </w:rPr>
      </w:pPr>
      <w:r w:rsidRPr="00376CC5">
        <w:rPr>
          <w:rFonts w:cs="Times New Roman"/>
          <w:szCs w:val="24"/>
          <w:vertAlign w:val="superscript"/>
        </w:rPr>
        <w:t>1</w:t>
      </w:r>
      <w:r w:rsidR="0047213A">
        <w:rPr>
          <w:rFonts w:cs="Times New Roman"/>
          <w:szCs w:val="24"/>
        </w:rPr>
        <w:t>Department of Anthropology, The Pennsylvania State University, University Park, PA, USA.</w:t>
      </w:r>
    </w:p>
    <w:p w14:paraId="5F288790" w14:textId="77777777" w:rsidR="0047213A" w:rsidRDefault="0047213A" w:rsidP="00671D9A">
      <w:pPr>
        <w:spacing w:before="240" w:after="0"/>
        <w:rPr>
          <w:rFonts w:cs="Times New Roman"/>
          <w:szCs w:val="24"/>
        </w:rPr>
      </w:pPr>
      <w:r>
        <w:rPr>
          <w:rFonts w:cs="Times New Roman"/>
          <w:szCs w:val="24"/>
          <w:vertAlign w:val="superscript"/>
        </w:rPr>
        <w:t>2</w:t>
      </w:r>
      <w:r>
        <w:rPr>
          <w:rFonts w:cs="Times New Roman"/>
          <w:szCs w:val="24"/>
        </w:rPr>
        <w:t>Department of Biology, The Pennsylvania State University, University Park, PA, USA.</w:t>
      </w:r>
    </w:p>
    <w:p w14:paraId="30E59507" w14:textId="77777777" w:rsidR="0047213A" w:rsidRDefault="0047213A" w:rsidP="00671D9A">
      <w:pPr>
        <w:spacing w:before="240" w:after="0"/>
        <w:rPr>
          <w:rFonts w:cs="Times New Roman"/>
          <w:szCs w:val="24"/>
        </w:rPr>
      </w:pPr>
      <w:r>
        <w:rPr>
          <w:rFonts w:cs="Times New Roman"/>
          <w:szCs w:val="24"/>
          <w:vertAlign w:val="superscript"/>
        </w:rPr>
        <w:t>3</w:t>
      </w:r>
      <w:r>
        <w:rPr>
          <w:rFonts w:cs="Times New Roman"/>
          <w:szCs w:val="24"/>
        </w:rPr>
        <w:t>Department of Electrical Engineering, ESAT/PSI, KU Leuven, Leuven, Belgium</w:t>
      </w:r>
    </w:p>
    <w:p w14:paraId="7292EEBA" w14:textId="77777777" w:rsidR="0047213A" w:rsidRDefault="0047213A" w:rsidP="00671D9A">
      <w:pPr>
        <w:spacing w:before="240" w:after="0"/>
        <w:rPr>
          <w:rFonts w:cs="Times New Roman"/>
          <w:szCs w:val="24"/>
        </w:rPr>
      </w:pPr>
      <w:r>
        <w:rPr>
          <w:rFonts w:cs="Times New Roman"/>
          <w:szCs w:val="24"/>
          <w:vertAlign w:val="superscript"/>
        </w:rPr>
        <w:t>4</w:t>
      </w:r>
      <w:r>
        <w:rPr>
          <w:rFonts w:cs="Times New Roman"/>
          <w:szCs w:val="24"/>
        </w:rPr>
        <w:t>Medical Imaging Research Center, MIRC, UZ Leuven, Leuven, Belgium</w:t>
      </w:r>
    </w:p>
    <w:p w14:paraId="09DD56D3" w14:textId="77777777" w:rsidR="008F4E4F" w:rsidRDefault="008F4E4F" w:rsidP="00671D9A">
      <w:pPr>
        <w:spacing w:before="240" w:after="0"/>
        <w:rPr>
          <w:rFonts w:cs="Times New Roman"/>
          <w:szCs w:val="24"/>
        </w:rPr>
      </w:pPr>
      <w:r>
        <w:rPr>
          <w:rFonts w:cs="Times New Roman"/>
          <w:szCs w:val="24"/>
          <w:vertAlign w:val="superscript"/>
        </w:rPr>
        <w:t>5</w:t>
      </w:r>
      <w:r>
        <w:rPr>
          <w:rFonts w:cs="Times New Roman"/>
          <w:szCs w:val="24"/>
        </w:rPr>
        <w:t>Mudoch Children’s Research Institute, Melbourne, Australia</w:t>
      </w:r>
    </w:p>
    <w:p w14:paraId="0B589CDF" w14:textId="77777777" w:rsidR="008F4E4F" w:rsidRDefault="008F4E4F" w:rsidP="00671D9A">
      <w:pPr>
        <w:spacing w:before="240" w:after="0"/>
        <w:rPr>
          <w:rFonts w:cs="Times New Roman"/>
          <w:szCs w:val="24"/>
        </w:rPr>
      </w:pPr>
      <w:r>
        <w:rPr>
          <w:rFonts w:cs="Times New Roman"/>
          <w:szCs w:val="24"/>
          <w:vertAlign w:val="superscript"/>
        </w:rPr>
        <w:t>6</w:t>
      </w:r>
      <w:r w:rsidRPr="008F4E4F">
        <w:rPr>
          <w:rFonts w:cs="Times New Roman"/>
          <w:szCs w:val="24"/>
        </w:rPr>
        <w:t>Royal</w:t>
      </w:r>
      <w:r>
        <w:rPr>
          <w:rFonts w:cs="Times New Roman"/>
          <w:szCs w:val="24"/>
        </w:rPr>
        <w:t xml:space="preserve"> Children’s Hospital, Melbourne, Australia</w:t>
      </w:r>
    </w:p>
    <w:p w14:paraId="6186BDAC" w14:textId="77777777" w:rsidR="008F4E4F" w:rsidRDefault="008F4E4F" w:rsidP="00671D9A">
      <w:pPr>
        <w:spacing w:before="240" w:after="0"/>
        <w:rPr>
          <w:rFonts w:cs="Times New Roman"/>
          <w:szCs w:val="24"/>
        </w:rPr>
      </w:pPr>
      <w:r>
        <w:rPr>
          <w:rFonts w:cs="Times New Roman"/>
          <w:szCs w:val="24"/>
          <w:vertAlign w:val="superscript"/>
        </w:rPr>
        <w:t>7</w:t>
      </w:r>
      <w:r>
        <w:rPr>
          <w:rFonts w:cs="Times New Roman"/>
          <w:szCs w:val="24"/>
        </w:rPr>
        <w:t>Department of Pediatrics, University of Melbourne, Melbourne Australia</w:t>
      </w:r>
    </w:p>
    <w:p w14:paraId="09276533" w14:textId="77777777" w:rsidR="008F4E4F" w:rsidRDefault="008F4E4F" w:rsidP="00671D9A">
      <w:pPr>
        <w:spacing w:before="240" w:after="0"/>
        <w:rPr>
          <w:rFonts w:cs="Times New Roman"/>
          <w:szCs w:val="24"/>
        </w:rPr>
      </w:pPr>
      <w:r>
        <w:rPr>
          <w:rFonts w:cs="Times New Roman"/>
          <w:szCs w:val="24"/>
          <w:vertAlign w:val="superscript"/>
        </w:rPr>
        <w:t>8</w:t>
      </w:r>
      <w:r>
        <w:rPr>
          <w:rFonts w:cs="Times New Roman"/>
          <w:szCs w:val="24"/>
        </w:rPr>
        <w:t>Department of Biology, University of Antwerp, Antwerp, Belgium</w:t>
      </w:r>
    </w:p>
    <w:p w14:paraId="476216B7" w14:textId="77777777" w:rsidR="008F4E4F" w:rsidRPr="008F4E4F" w:rsidRDefault="008F4E4F" w:rsidP="00671D9A">
      <w:pPr>
        <w:spacing w:before="240" w:after="0"/>
        <w:rPr>
          <w:rFonts w:cs="Times New Roman"/>
          <w:szCs w:val="24"/>
        </w:rPr>
      </w:pPr>
      <w:r>
        <w:rPr>
          <w:rFonts w:cs="Times New Roman"/>
          <w:szCs w:val="24"/>
          <w:vertAlign w:val="superscript"/>
        </w:rPr>
        <w:t>9</w:t>
      </w:r>
      <w:r>
        <w:rPr>
          <w:rFonts w:cs="Times New Roman"/>
          <w:szCs w:val="24"/>
        </w:rPr>
        <w:t>WebMonks, Hasselt, Belgium</w:t>
      </w:r>
    </w:p>
    <w:p w14:paraId="190E455F" w14:textId="77777777" w:rsidR="0047213A" w:rsidRPr="0047213A" w:rsidRDefault="002868E2" w:rsidP="00671D9A">
      <w:pPr>
        <w:spacing w:before="240" w:after="0"/>
        <w:rPr>
          <w:rFonts w:cs="Times New Roman"/>
          <w:szCs w:val="24"/>
        </w:rPr>
      </w:pPr>
      <w:r w:rsidRPr="00376CC5">
        <w:rPr>
          <w:rFonts w:cs="Times New Roman"/>
          <w:b/>
          <w:szCs w:val="24"/>
        </w:rPr>
        <w:t xml:space="preserve">* Correspondence: </w:t>
      </w:r>
      <w:r w:rsidR="00671D9A" w:rsidRPr="00376CC5">
        <w:rPr>
          <w:rFonts w:cs="Times New Roman"/>
          <w:b/>
          <w:szCs w:val="24"/>
        </w:rPr>
        <w:br/>
      </w:r>
      <w:r w:rsidR="0047213A" w:rsidRPr="0047213A">
        <w:rPr>
          <w:rFonts w:cs="Times New Roman"/>
          <w:szCs w:val="24"/>
        </w:rPr>
        <w:t>jdw345@psu.edu</w:t>
      </w:r>
      <w:r w:rsidR="0047213A">
        <w:rPr>
          <w:rFonts w:cs="Times New Roman"/>
          <w:szCs w:val="24"/>
        </w:rPr>
        <w:t xml:space="preserve">; </w:t>
      </w:r>
      <w:r w:rsidR="0047213A" w:rsidRPr="0047213A">
        <w:rPr>
          <w:rFonts w:cs="Times New Roman"/>
          <w:szCs w:val="24"/>
        </w:rPr>
        <w:t>peter.claes@kuleuven.be</w:t>
      </w:r>
    </w:p>
    <w:p w14:paraId="53880DA6" w14:textId="77777777" w:rsidR="00EA3D3C" w:rsidRPr="008F4E4F" w:rsidRDefault="00817DD6" w:rsidP="00651CA2">
      <w:pPr>
        <w:pStyle w:val="AuthorList"/>
        <w:rPr>
          <w:b w:val="0"/>
        </w:rPr>
      </w:pPr>
      <w:r w:rsidRPr="00376CC5">
        <w:t xml:space="preserve">Keywords: </w:t>
      </w:r>
      <w:r w:rsidR="0047213A" w:rsidRPr="008F4E4F">
        <w:t>Automated landmarking</w:t>
      </w:r>
      <w:r w:rsidRPr="008F4E4F">
        <w:rPr>
          <w:vertAlign w:val="subscript"/>
        </w:rPr>
        <w:t>1</w:t>
      </w:r>
      <w:r w:rsidRPr="008F4E4F">
        <w:t xml:space="preserve">, </w:t>
      </w:r>
      <w:r w:rsidR="0047213A" w:rsidRPr="008F4E4F">
        <w:t>automated phenotyping</w:t>
      </w:r>
      <w:r w:rsidRPr="008F4E4F">
        <w:rPr>
          <w:vertAlign w:val="subscript"/>
        </w:rPr>
        <w:t>2</w:t>
      </w:r>
      <w:r w:rsidRPr="008F4E4F">
        <w:t xml:space="preserve">, </w:t>
      </w:r>
      <w:r w:rsidR="0047213A" w:rsidRPr="008F4E4F">
        <w:t>non-rigid registration</w:t>
      </w:r>
      <w:r w:rsidRPr="008F4E4F">
        <w:rPr>
          <w:vertAlign w:val="subscript"/>
        </w:rPr>
        <w:t>3</w:t>
      </w:r>
      <w:r w:rsidRPr="008F4E4F">
        <w:t xml:space="preserve">, </w:t>
      </w:r>
      <w:r w:rsidR="0047213A" w:rsidRPr="008F4E4F">
        <w:t>phenomics</w:t>
      </w:r>
      <w:r w:rsidRPr="008F4E4F">
        <w:rPr>
          <w:vertAlign w:val="subscript"/>
        </w:rPr>
        <w:t>4</w:t>
      </w:r>
      <w:r w:rsidRPr="008F4E4F">
        <w:t xml:space="preserve">, </w:t>
      </w:r>
      <w:r w:rsidR="0047213A" w:rsidRPr="008F4E4F">
        <w:t>morphometrics</w:t>
      </w:r>
      <w:r w:rsidRPr="008F4E4F">
        <w:rPr>
          <w:vertAlign w:val="subscript"/>
        </w:rPr>
        <w:t>5</w:t>
      </w:r>
      <w:r w:rsidR="0047213A" w:rsidRPr="008F4E4F">
        <w:t>, 3D</w:t>
      </w:r>
      <w:r w:rsidR="0047213A" w:rsidRPr="008F4E4F">
        <w:rPr>
          <w:vertAlign w:val="subscript"/>
        </w:rPr>
        <w:t>6</w:t>
      </w:r>
      <w:r w:rsidR="0047213A" w:rsidRPr="008F4E4F">
        <w:t>, facial variation</w:t>
      </w:r>
      <w:r w:rsidR="0047213A" w:rsidRPr="008F4E4F">
        <w:rPr>
          <w:vertAlign w:val="subscript"/>
        </w:rPr>
        <w:t>7</w:t>
      </w:r>
      <w:r w:rsidRPr="008F4E4F">
        <w:t>.</w:t>
      </w:r>
    </w:p>
    <w:p w14:paraId="258085BA" w14:textId="77777777" w:rsidR="008E2B54" w:rsidRPr="00376CC5" w:rsidRDefault="00EA3D3C" w:rsidP="00147395">
      <w:pPr>
        <w:pStyle w:val="AuthorList"/>
      </w:pPr>
      <w:r w:rsidRPr="00376CC5">
        <w:t>Abstract</w:t>
      </w:r>
    </w:p>
    <w:p w14:paraId="4E97040A" w14:textId="77777777" w:rsidR="008F4E4F" w:rsidRPr="008F4E4F" w:rsidRDefault="008F4E4F" w:rsidP="008F4E4F">
      <w:pPr>
        <w:spacing w:after="0"/>
        <w:rPr>
          <w:rFonts w:cs="Times New Roman"/>
          <w:szCs w:val="24"/>
          <w:u w:val="single"/>
        </w:rPr>
      </w:pPr>
      <w:r>
        <w:rPr>
          <w:rFonts w:cs="Times New Roman"/>
          <w:szCs w:val="24"/>
          <w:u w:val="single"/>
        </w:rPr>
        <w:t>Introduction</w:t>
      </w:r>
    </w:p>
    <w:p w14:paraId="1282DAD0" w14:textId="77777777" w:rsidR="008F4E4F" w:rsidRPr="00386DCC" w:rsidRDefault="008F4E4F" w:rsidP="008F4E4F">
      <w:pPr>
        <w:spacing w:after="0"/>
        <w:rPr>
          <w:rFonts w:cs="Times New Roman"/>
          <w:szCs w:val="24"/>
        </w:rPr>
      </w:pPr>
      <w:r>
        <w:rPr>
          <w:rFonts w:cs="Times New Roman"/>
          <w:szCs w:val="24"/>
        </w:rPr>
        <w:t xml:space="preserve">In the post-genomics era, emphasis has been placed on disentangling ‘genotype-phenotype’ connections so that the biological basis of complex phenotypes can be understood. However, our ability to efficiently and comprehensively characterize phenotypes lags behind our ability to characterize genomes. Anthropometric studies of morphology have traditionally relied on sparse sets of landmarks manually placed on images, from which linear distances and angles are calculated to be used in genetic association studies. This requires the tedious placement of landmarks on many images and is error prone and sensitive to individual differences among observers. Here, we report a toolbox for fast and reproducible high-throughput phenotyping of 3D images. While we demonstrate the utility of this method using 3D facial images, the procedure can also be applied to 3D scans of other complex morphological structures, such as the human brain and skeletal bones. </w:t>
      </w:r>
    </w:p>
    <w:p w14:paraId="4111159C" w14:textId="77777777" w:rsidR="008F4E4F" w:rsidRPr="008F4E4F" w:rsidRDefault="008F4E4F" w:rsidP="008F4E4F">
      <w:pPr>
        <w:spacing w:after="0"/>
        <w:rPr>
          <w:rFonts w:cs="Times New Roman"/>
          <w:szCs w:val="24"/>
          <w:u w:val="single"/>
        </w:rPr>
      </w:pPr>
      <w:r>
        <w:rPr>
          <w:rFonts w:cs="Times New Roman"/>
          <w:szCs w:val="24"/>
          <w:u w:val="single"/>
        </w:rPr>
        <w:t>Methods</w:t>
      </w:r>
    </w:p>
    <w:p w14:paraId="4776D66A" w14:textId="1C3A1E4A" w:rsidR="008F4E4F" w:rsidRDefault="008F4E4F" w:rsidP="008F4E4F">
      <w:pPr>
        <w:spacing w:after="0"/>
        <w:rPr>
          <w:rFonts w:cs="Times New Roman"/>
          <w:szCs w:val="24"/>
        </w:rPr>
      </w:pPr>
      <w:r>
        <w:rPr>
          <w:rFonts w:cs="Times New Roman"/>
          <w:szCs w:val="24"/>
        </w:rPr>
        <w:t xml:space="preserve">Given a facial image (target) with five crude positioning landmarks, a rigid registration is first used to orient an anthropometric mask (reference) to the target scan. Then, using a weighted k-nearest neighbors and a </w:t>
      </w:r>
      <w:proofErr w:type="spellStart"/>
      <w:r>
        <w:rPr>
          <w:rFonts w:cs="Times New Roman"/>
          <w:szCs w:val="24"/>
        </w:rPr>
        <w:t>visco</w:t>
      </w:r>
      <w:proofErr w:type="spellEnd"/>
      <w:r>
        <w:rPr>
          <w:rFonts w:cs="Times New Roman"/>
          <w:szCs w:val="24"/>
        </w:rPr>
        <w:t xml:space="preserve">-elastic transformation model, the reference is transformed to fit the specific </w:t>
      </w:r>
      <w:r>
        <w:rPr>
          <w:rFonts w:cs="Times New Roman"/>
          <w:szCs w:val="24"/>
        </w:rPr>
        <w:lastRenderedPageBreak/>
        <w:t>shape of the target. For facial scans, this results in homologous spatially dense (N=7,160) quasi-landmark configurations for all 3D images. As validation, a dataset (N=4</w:t>
      </w:r>
      <w:r w:rsidR="00766354">
        <w:rPr>
          <w:rFonts w:cs="Times New Roman"/>
          <w:szCs w:val="24"/>
        </w:rPr>
        <w:t>1</w:t>
      </w:r>
      <w:r>
        <w:rPr>
          <w:rFonts w:cs="Times New Roman"/>
          <w:szCs w:val="24"/>
        </w:rPr>
        <w:t>) with 19 manually-placed landmarks was superimposed onto the reference</w:t>
      </w:r>
      <w:r w:rsidR="002E4A96">
        <w:rPr>
          <w:rFonts w:cs="Times New Roman"/>
          <w:szCs w:val="24"/>
        </w:rPr>
        <w:t xml:space="preserve"> in a leave-one-out approach</w:t>
      </w:r>
      <w:r>
        <w:rPr>
          <w:rFonts w:cs="Times New Roman"/>
          <w:szCs w:val="24"/>
        </w:rPr>
        <w:t xml:space="preserve"> to identify the closest barycentric coordinate on the mask. These coordinates were then projected back onto the training faces and the manual and automatic landmark placements were compared. </w:t>
      </w:r>
    </w:p>
    <w:p w14:paraId="350C8B0F" w14:textId="77777777" w:rsidR="008F4E4F" w:rsidRPr="008F4E4F" w:rsidRDefault="008F4E4F" w:rsidP="008F4E4F">
      <w:pPr>
        <w:spacing w:after="0"/>
        <w:rPr>
          <w:rFonts w:cs="Times New Roman"/>
          <w:szCs w:val="24"/>
          <w:u w:val="single"/>
        </w:rPr>
      </w:pPr>
      <w:r>
        <w:rPr>
          <w:rFonts w:cs="Times New Roman"/>
          <w:szCs w:val="24"/>
          <w:u w:val="single"/>
        </w:rPr>
        <w:t>Results and Conclusion</w:t>
      </w:r>
    </w:p>
    <w:p w14:paraId="3D3F7D2A" w14:textId="77777777" w:rsidR="008F4E4F" w:rsidRPr="00994E07" w:rsidRDefault="008F4E4F" w:rsidP="008F4E4F">
      <w:pPr>
        <w:spacing w:after="0"/>
        <w:rPr>
          <w:rFonts w:cs="Times New Roman"/>
          <w:szCs w:val="24"/>
        </w:rPr>
      </w:pPr>
      <w:r w:rsidRPr="00DD7D38">
        <w:rPr>
          <w:rFonts w:cs="Times New Roman"/>
          <w:szCs w:val="24"/>
        </w:rPr>
        <w:t xml:space="preserve">We demonstrate that this method is </w:t>
      </w:r>
      <w:r>
        <w:rPr>
          <w:rFonts w:cs="Times New Roman"/>
          <w:szCs w:val="24"/>
        </w:rPr>
        <w:t xml:space="preserve">highly accurate, with an average Euclidean distance between the manual and automatic placements of ~1.2 mm. The process is robust to variation due to scan quality, camera systems, and ancestries. Though validated using 19 landmarks, for comparison with traditional methods, this method allows for automated dense phenotyping, freeing the researcher from the use of a limited number of landmarks and allowing for more comprehensive investigations of facial shape variation. This expansion opens up an exciting avenue of study in assessing genomic and </w:t>
      </w:r>
      <w:proofErr w:type="spellStart"/>
      <w:r>
        <w:rPr>
          <w:rFonts w:cs="Times New Roman"/>
          <w:szCs w:val="24"/>
        </w:rPr>
        <w:t>phenomic</w:t>
      </w:r>
      <w:proofErr w:type="spellEnd"/>
      <w:r>
        <w:rPr>
          <w:rFonts w:cs="Times New Roman"/>
          <w:szCs w:val="24"/>
        </w:rPr>
        <w:t xml:space="preserve"> data to better understand the genetic contributions to complex morphological traits.</w:t>
      </w:r>
    </w:p>
    <w:p w14:paraId="47B18F5F" w14:textId="46BAAAFC" w:rsidR="00310124" w:rsidRDefault="00EA3D3C" w:rsidP="00AC0270">
      <w:pPr>
        <w:pStyle w:val="Heading1"/>
      </w:pPr>
      <w:r w:rsidRPr="00376CC5">
        <w:t>Introduction</w:t>
      </w:r>
    </w:p>
    <w:p w14:paraId="31C7D524" w14:textId="6C5C4130" w:rsidR="0069551E" w:rsidRDefault="00960C71" w:rsidP="006C0DA4">
      <w:pPr>
        <w:rPr>
          <w:ins w:id="2" w:author="Harry Matthews" w:date="2018-06-01T08:53:00Z"/>
        </w:rPr>
      </w:pPr>
      <w:del w:id="3" w:author="Harry Matthews" w:date="2018-06-01T08:33:00Z">
        <w:r w:rsidDel="006C0DA4">
          <w:delText>Of interest to anthropologists,</w:delText>
        </w:r>
        <w:r w:rsidR="00B97C25" w:rsidDel="006C0DA4">
          <w:delText xml:space="preserve"> geneticists,</w:delText>
        </w:r>
        <w:r w:rsidDel="006C0DA4">
          <w:delText xml:space="preserve"> biologists, clinicians, and other professionals is the ability to accurately and reproducibly characterize a physical </w:delText>
        </w:r>
        <w:r w:rsidR="00D869C2" w:rsidDel="006C0DA4">
          <w:delText>structure</w:delText>
        </w:r>
        <w:r w:rsidDel="006C0DA4">
          <w:delText xml:space="preserve">, like a femur or skull, such that </w:delText>
        </w:r>
        <w:r w:rsidR="00D869C2" w:rsidDel="006C0DA4">
          <w:delText>underlying qualities about the structure can be understood relative to its evolutionary and genetic background</w:delText>
        </w:r>
        <w:r w:rsidDel="006C0DA4">
          <w:delText xml:space="preserve">. </w:delText>
        </w:r>
      </w:del>
      <w:commentRangeStart w:id="4"/>
      <w:ins w:id="5" w:author="Harry Matthews" w:date="2018-06-01T08:23:00Z">
        <w:r w:rsidR="008E3147">
          <w:t xml:space="preserve">The ability to accurately and reliably characterize a </w:t>
        </w:r>
        <w:commentRangeStart w:id="6"/>
        <w:r w:rsidR="008E3147">
          <w:t>physical</w:t>
        </w:r>
      </w:ins>
      <w:commentRangeEnd w:id="6"/>
      <w:ins w:id="7" w:author="Harry Matthews" w:date="2018-06-01T08:24:00Z">
        <w:r w:rsidR="008E3147">
          <w:rPr>
            <w:rStyle w:val="CommentReference"/>
          </w:rPr>
          <w:commentReference w:id="6"/>
        </w:r>
      </w:ins>
      <w:ins w:id="8" w:author="Harry Matthews" w:date="2018-06-01T08:23:00Z">
        <w:r w:rsidR="005166BB">
          <w:t xml:space="preserve"> structure, like a </w:t>
        </w:r>
        <w:commentRangeStart w:id="9"/>
        <w:r w:rsidR="005166BB">
          <w:t xml:space="preserve">femur or </w:t>
        </w:r>
        <w:r w:rsidR="008E3147">
          <w:t>skull</w:t>
        </w:r>
      </w:ins>
      <w:ins w:id="10" w:author="Harry Matthews" w:date="2018-06-01T08:24:00Z">
        <w:r w:rsidR="008E3147">
          <w:t xml:space="preserve"> </w:t>
        </w:r>
      </w:ins>
      <w:commentRangeEnd w:id="9"/>
      <w:ins w:id="11" w:author="Harry Matthews" w:date="2018-06-01T08:28:00Z">
        <w:r w:rsidR="005166BB">
          <w:rPr>
            <w:rStyle w:val="CommentReference"/>
          </w:rPr>
          <w:commentReference w:id="9"/>
        </w:r>
      </w:ins>
      <w:ins w:id="12" w:author="Harry Matthews" w:date="2018-06-01T08:24:00Z">
        <w:r w:rsidR="008E3147">
          <w:t>is of interest to anthropologists, geneticists, biologists and medical clinicians.</w:t>
        </w:r>
      </w:ins>
      <w:ins w:id="13" w:author="Harry Matthews" w:date="2018-06-01T08:25:00Z">
        <w:r w:rsidR="005166BB">
          <w:t xml:space="preserve"> The study of variation and covariation in anatomy can provide insights into their </w:t>
        </w:r>
      </w:ins>
      <w:ins w:id="14" w:author="Harry Matthews" w:date="2018-06-01T08:31:00Z">
        <w:r w:rsidR="004A6CD8">
          <w:t xml:space="preserve">biological causes. </w:t>
        </w:r>
      </w:ins>
      <w:ins w:id="15" w:author="Harry Matthews" w:date="2018-06-01T09:43:00Z">
        <w:r w:rsidR="004A6CD8">
          <w:t xml:space="preserve">In addition, </w:t>
        </w:r>
      </w:ins>
      <w:ins w:id="16" w:author="Harry Matthews" w:date="2018-06-01T08:31:00Z">
        <w:r w:rsidR="004A6CD8">
          <w:t>c</w:t>
        </w:r>
        <w:r w:rsidR="005166BB">
          <w:t xml:space="preserve">omparing the anatomy of an individual patient to a control </w:t>
        </w:r>
      </w:ins>
      <w:ins w:id="17" w:author="Harry Matthews" w:date="2018-06-01T08:32:00Z">
        <w:r w:rsidR="006C0DA4">
          <w:t>population can indica</w:t>
        </w:r>
      </w:ins>
      <w:ins w:id="18" w:author="Harry Matthews" w:date="2018-06-01T08:33:00Z">
        <w:r w:rsidR="006C0DA4">
          <w:t>t</w:t>
        </w:r>
      </w:ins>
      <w:ins w:id="19" w:author="Harry Matthews" w:date="2018-06-01T08:32:00Z">
        <w:r w:rsidR="007A60E2">
          <w:t xml:space="preserve">e </w:t>
        </w:r>
      </w:ins>
      <w:ins w:id="20" w:author="Harry Matthews" w:date="2018-06-01T08:33:00Z">
        <w:r w:rsidR="00BE774F">
          <w:t>pathology to a medical practitioner</w:t>
        </w:r>
        <w:r w:rsidR="004A6CD8">
          <w:t>.</w:t>
        </w:r>
      </w:ins>
      <w:ins w:id="21" w:author="Harry Matthews" w:date="2018-06-01T08:32:00Z">
        <w:r w:rsidR="006C0DA4">
          <w:t xml:space="preserve"> </w:t>
        </w:r>
      </w:ins>
      <w:commentRangeEnd w:id="4"/>
      <w:ins w:id="22" w:author="Harry Matthews" w:date="2018-06-01T08:33:00Z">
        <w:r w:rsidR="006C0DA4">
          <w:rPr>
            <w:rStyle w:val="CommentReference"/>
          </w:rPr>
          <w:commentReference w:id="4"/>
        </w:r>
      </w:ins>
      <w:ins w:id="23" w:author="Harry Matthews" w:date="2018-06-01T08:40:00Z">
        <w:r w:rsidR="007A60E2">
          <w:t xml:space="preserve">Traditionally this has been achieved using </w:t>
        </w:r>
        <w:commentRangeStart w:id="24"/>
        <w:r w:rsidR="007A60E2">
          <w:t>visual clinical assessment</w:t>
        </w:r>
      </w:ins>
      <w:commentRangeEnd w:id="24"/>
      <w:ins w:id="25" w:author="Harry Matthews" w:date="2018-06-01T08:41:00Z">
        <w:r w:rsidR="007A60E2">
          <w:rPr>
            <w:rStyle w:val="CommentReference"/>
          </w:rPr>
          <w:commentReference w:id="24"/>
        </w:r>
        <w:r w:rsidR="007A60E2">
          <w:t>, or by tak</w:t>
        </w:r>
        <w:r w:rsidR="00B305ED">
          <w:t>ing measurements between manually placed</w:t>
        </w:r>
      </w:ins>
      <w:ins w:id="26" w:author="Harry Matthews" w:date="2018-06-01T10:49:00Z">
        <w:r w:rsidR="00953D20">
          <w:t xml:space="preserve"> anatomical</w:t>
        </w:r>
      </w:ins>
      <w:ins w:id="27" w:author="Harry Matthews" w:date="2018-06-01T08:41:00Z">
        <w:r w:rsidR="007A60E2">
          <w:t xml:space="preserve"> </w:t>
        </w:r>
      </w:ins>
      <w:ins w:id="28" w:author="Harry Matthews" w:date="2018-06-01T08:42:00Z">
        <w:r w:rsidR="007A60E2">
          <w:t>‘landmarks’</w:t>
        </w:r>
      </w:ins>
      <w:ins w:id="29" w:author="Harry Matthews" w:date="2018-06-01T08:43:00Z">
        <w:r w:rsidR="00B305ED">
          <w:t>.</w:t>
        </w:r>
        <w:r w:rsidR="00B305ED" w:rsidRPr="00B305ED">
          <w:t xml:space="preserve"> </w:t>
        </w:r>
        <w:r w:rsidR="00B305ED">
          <w:t xml:space="preserve">Landmarks are traditionally defined as precise locations on biological forms that hold some developmental, functional, structural or evolutionary significance </w:t>
        </w:r>
        <w:r w:rsidR="00B305ED">
          <w:fldChar w:fldCharType="begin" w:fldLock="1"/>
        </w:r>
        <w:r w:rsidR="00B305ED">
          <w:instrText>ADDIN CSL_CITATION {"citationItems":[{"id":"ITEM-1","itemData":{"DOI":"10.1002/ajpa.10174","author":[{"dropping-particle":"","family":"Richtsmeier","given":"Joan T.","non-dropping-particle":"","parse-names":false,"suffix":""},{"dropping-particle":"","family":"Burke Deleon","given":"Valerie","non-dropping-particle":"","parse-names":false,"suffix":""},{"dropping-particle":"","family":"Lele","given":"Subhash R","non-dropping-particle":"","parse-names":false,"suffix":""}],"container-title":"American Journal of Physical Anthropology","id":"ITEM-1","issue":"35","issued":{"date-parts":[["2002"]]},"page":"63-91","title":"The promise of geometric morphometrics","type":"article-journal","volume":"119"},"uris":["http://www.mendeley.com/documents/?uuid=8acab825-967d-4d56-90d4-4c98483599ce"]}],"mendeley":{"formattedCitation":"(Richtsmeier et al., 2002)","plainTextFormattedCitation":"(Richtsmeier et al., 2002)","previouslyFormattedCitation":"(Richtsmeier et al., 2002)"},"properties":{"noteIndex":0},"schema":"https://github.com/citation-style-language/schema/raw/master/csl-citation.json"}</w:instrText>
        </w:r>
        <w:r w:rsidR="00B305ED">
          <w:fldChar w:fldCharType="separate"/>
        </w:r>
        <w:r w:rsidR="00B305ED" w:rsidRPr="00086853">
          <w:rPr>
            <w:noProof/>
          </w:rPr>
          <w:t>(Richtsmeier et al., 2002)</w:t>
        </w:r>
        <w:r w:rsidR="00B305ED">
          <w:fldChar w:fldCharType="end"/>
        </w:r>
        <w:r w:rsidR="00B305ED">
          <w:t xml:space="preserve"> that are unambiguously defined and reliably locatable </w:t>
        </w:r>
        <w:r w:rsidR="00B305ED">
          <w:fldChar w:fldCharType="begin" w:fldLock="1"/>
        </w:r>
        <w:r w:rsidR="00B305ED">
          <w:instrText>ADDIN CSL_CITATION {"citationItems":[{"id":"ITEM-1","itemData":{"author":[{"dropping-particle":"","family":"Richtsmeier","given":"Joan T.","non-dropping-particle":"","parse-names":false,"suffix":""},{"dropping-particle":"","family":"Paik","given":"Chul H.","non-dropping-particle":"","parse-names":false,"suffix":""},{"dropping-particle":"","family":"Elfert","given":"Peter C.","non-dropping-particle":"","parse-names":false,"suffix":""},{"dropping-particle":"","family":"Cole III","given":"Theodore M.","non-dropping-particle":"","parse-names":false,"suffix":""},{"dropping-particle":"","family":"Dahlman","given":"Holly R.","non-dropping-particle":"","parse-names":false,"suffix":""}],"container-title":"Cleft Palate-Craniofacial Journal","id":"ITEM-1","issue":"3","issued":{"date-parts":[["1995"]]},"page":"217-227","title":"Precision, Repeatibility, and Validation of the Localization of Cranial Landmarks Using Computed Tomography Scans","type":"article-journal","volume":"32"},"uris":["http://www.mendeley.com/documents/?uuid=093c26ca-ba9b-48fd-a0d1-937b2041fe58"]},{"id":"ITEM-2","itemData":{"DOI":"10.1002/ajmg.a.30959","ISBN":"1552-4825 (Print)\\r1552-4825 (Linking)","ISSN":"15524825","PMID":"16158436","abstract":"The genetic basis for complex phenotypes is currently of great interest for both clinical investigators and basic scientists. In order to acquire a thorough understanding of the translation from genotype to phenotype, highly precise measures of phenotypic variation are required. New technologies, such as 3D photogrammetry are being implemented in phenotypic studies due to their ability to collect data rapidly and non-invasively. Before these systems can be broadly implemented, the error associated with data collected from images acquired using these technologies must be assessed. This study investigates the precision, error, and repeatability associated with anthropometric landmark coordinate data collected from 3D digital photogrammetric images acquired with the 3dMDface System. Precision, error due to the imaging system, error due to digitization of the images, and repeatability are assessed in a sample of children and adults (n = 15). Results show that data collected from images with the 3dMDface System are highly repeatable and precise. The average error associated with the placement of landmarks is sub-millimeter; both the error due to digitization and due to the imaging system are very low. The few measures showing a higher degree of error include those crossing the labial fissure, which are influenced by even subtle movement of the mandible. These results suggest that 3D anthropometric data collected using the 3dMDface System are highly reliable and, therefore, useful for evaluation of clinical dysmorphology and surgery, analyses of genotype-phenotype correlations, and inheritance of complex phenotypes.","author":[{"dropping-particle":"","family":"Aldridge","given":"Kristina","non-dropping-particle":"","parse-names":false,"suffix":""},{"dropping-particle":"","family":"Boyadjiev","given":"Simeon A.","non-dropping-particle":"","parse-names":false,"suffix":""},{"dropping-particle":"","family":"Capone","given":"George T.","non-dropping-particle":"","parse-names":false,"suffix":""},{"dropping-particle":"","family":"DeLeon","given":"Valerie B.","non-dropping-particle":"","parse-names":false,"suffix":""},{"dropping-particle":"","family":"Richtsmeier","given":"Joan T.","non-dropping-particle":"","parse-names":false,"suffix":""}],"container-title":"American Journal of Medical Genetics","id":"ITEM-2","issue":"3","issued":{"date-parts":[["2005"]]},"page":"247-253","title":"Precision and error of three-dimensional phenotypic measures acquired from 3dMD photogrammetric images","type":"article-journal","volume":"138 A"},"uris":["http://www.mendeley.com/documents/?uuid=4419db9c-87b4-4507-b5bc-e9f4bf803261"]},{"id":"ITEM-3","itemData":{"author":[{"dropping-particle":"","family":"Corner","given":"Brian D.","non-dropping-particle":"","parse-names":false,"suffix":""},{"dropping-particle":"","family":"Lele","given":"Subhash","non-dropping-particle":"","parse-names":false,"suffix":""},{"dropping-particle":"","family":"Richtsmeier","given":"Joan T.","non-dropping-particle":"","parse-names":false,"suffix":""}],"container-title":"Journal of Quantative Anthropology","id":"ITEM-3","issued":{"date-parts":[["1992"]]},"page":"347-359","title":"Measuring Precision of Three-Dimensional Landmark Data","type":"article-journal","volume":"3"},"uris":["http://www.mendeley.com/documents/?uuid=99d57c29-e55b-4f0c-9aeb-a501dcf2cf73"]}],"mendeley":{"formattedCitation":"(Aldridge et al., 2005; Corner et al., 1992; Richtsmeier et al., 1995)","plainTextFormattedCitation":"(Aldridge et al., 2005; Corner et al., 1992; Richtsmeier et al., 1995)"},"properties":{"noteIndex":0},"schema":"https://github.com/citation-style-language/schema/raw/master/csl-citation.json"}</w:instrText>
        </w:r>
        <w:r w:rsidR="00B305ED">
          <w:fldChar w:fldCharType="separate"/>
        </w:r>
        <w:r w:rsidR="00B305ED" w:rsidRPr="00086853">
          <w:rPr>
            <w:noProof/>
          </w:rPr>
          <w:t>(Aldridge et al., 2005; Corner et al., 1992; Richtsmeier et al., 1995)</w:t>
        </w:r>
        <w:r w:rsidR="00B305ED">
          <w:fldChar w:fldCharType="end"/>
        </w:r>
        <w:r w:rsidR="00B305ED">
          <w:t xml:space="preserve">. </w:t>
        </w:r>
        <w:commentRangeStart w:id="30"/>
        <w:r w:rsidR="00B305ED">
          <w:t>Some examples include the endo</w:t>
        </w:r>
      </w:ins>
      <w:ins w:id="31" w:author="Harry Matthews" w:date="2018-06-01T08:44:00Z">
        <w:r w:rsidR="00B305ED">
          <w:t>-</w:t>
        </w:r>
      </w:ins>
      <w:ins w:id="32" w:author="Harry Matthews" w:date="2018-06-01T08:43:00Z">
        <w:r w:rsidR="00B305ED">
          <w:t xml:space="preserve"> </w:t>
        </w:r>
        <w:proofErr w:type="spellStart"/>
        <w:r w:rsidR="00B305ED">
          <w:t>exo</w:t>
        </w:r>
      </w:ins>
      <w:proofErr w:type="spellEnd"/>
      <w:ins w:id="33" w:author="Harry Matthews" w:date="2018-06-01T08:44:00Z">
        <w:r w:rsidR="00B305ED">
          <w:t>-</w:t>
        </w:r>
      </w:ins>
      <w:ins w:id="34" w:author="Harry Matthews" w:date="2018-06-01T08:43:00Z">
        <w:r w:rsidR="00B305ED">
          <w:t>canthi</w:t>
        </w:r>
      </w:ins>
      <w:ins w:id="35" w:author="Harry Matthews" w:date="2018-06-01T08:44:00Z">
        <w:r w:rsidR="00B305ED">
          <w:t xml:space="preserve"> (the inner and outer corners of the eyes respectively)</w:t>
        </w:r>
      </w:ins>
      <w:commentRangeEnd w:id="30"/>
      <w:ins w:id="36" w:author="Harry Matthews" w:date="2018-06-01T08:45:00Z">
        <w:r w:rsidR="00B305ED">
          <w:rPr>
            <w:rStyle w:val="CommentReference"/>
          </w:rPr>
          <w:commentReference w:id="30"/>
        </w:r>
        <w:r w:rsidR="00B305ED">
          <w:t xml:space="preserve"> and the </w:t>
        </w:r>
        <w:proofErr w:type="spellStart"/>
        <w:r w:rsidR="00B305ED">
          <w:t>pronasale</w:t>
        </w:r>
        <w:proofErr w:type="spellEnd"/>
        <w:r w:rsidR="00B305ED">
          <w:t xml:space="preserve"> (the tip of the nose)</w:t>
        </w:r>
      </w:ins>
      <w:ins w:id="37" w:author="Harry Matthews" w:date="2018-06-01T08:46:00Z">
        <w:r w:rsidR="00B305ED">
          <w:t>.</w:t>
        </w:r>
      </w:ins>
      <w:ins w:id="38" w:author="Harry Matthews" w:date="2018-06-01T08:47:00Z">
        <w:r w:rsidR="0069551E">
          <w:t xml:space="preserve"> </w:t>
        </w:r>
      </w:ins>
    </w:p>
    <w:p w14:paraId="07D0F9DE" w14:textId="71FB8959" w:rsidR="00663109" w:rsidRDefault="009C3573" w:rsidP="006C0DA4">
      <w:pPr>
        <w:rPr>
          <w:ins w:id="39" w:author="Harry Matthews" w:date="2018-06-01T08:51:00Z"/>
        </w:rPr>
      </w:pPr>
      <w:commentRangeStart w:id="40"/>
      <w:ins w:id="41" w:author="Harry Matthews" w:date="2018-06-01T09:04:00Z">
        <w:r>
          <w:t xml:space="preserve">Many authors </w:t>
        </w:r>
      </w:ins>
      <w:ins w:id="42" w:author="Harry Matthews" w:date="2018-06-01T09:05:00Z">
        <w:r>
          <w:t xml:space="preserve">have </w:t>
        </w:r>
      </w:ins>
      <w:ins w:id="43" w:author="Harry Matthews" w:date="2018-06-01T09:04:00Z">
        <w:r>
          <w:t xml:space="preserve">supplemented or replaced traditional analysis of inter-landmark measurements with </w:t>
        </w:r>
        <w:commentRangeStart w:id="44"/>
        <w:r>
          <w:t xml:space="preserve">geometric morphometric </w:t>
        </w:r>
      </w:ins>
      <w:commentRangeEnd w:id="44"/>
      <w:ins w:id="45" w:author="Harry Matthews" w:date="2018-06-01T09:05:00Z">
        <w:r>
          <w:rPr>
            <w:rStyle w:val="CommentReference"/>
          </w:rPr>
          <w:commentReference w:id="44"/>
        </w:r>
      </w:ins>
      <w:ins w:id="46" w:author="Harry Matthews" w:date="2018-06-01T09:04:00Z">
        <w:r>
          <w:t>analysis</w:t>
        </w:r>
      </w:ins>
      <w:ins w:id="47" w:author="Harry Matthews" w:date="2018-06-01T09:07:00Z">
        <w:r>
          <w:t>. Geometric morphometric analysis</w:t>
        </w:r>
      </w:ins>
      <w:ins w:id="48" w:author="Harry Matthews" w:date="2018-06-01T09:09:00Z">
        <w:r w:rsidR="007A4BF5">
          <w:t xml:space="preserve"> uses</w:t>
        </w:r>
      </w:ins>
      <w:ins w:id="49" w:author="Harry Matthews" w:date="2018-06-01T09:07:00Z">
        <w:r>
          <w:t xml:space="preserve"> </w:t>
        </w:r>
      </w:ins>
      <w:ins w:id="50" w:author="Harry Matthews" w:date="2018-06-01T09:09:00Z">
        <w:r w:rsidR="007A4BF5">
          <w:t>representations</w:t>
        </w:r>
      </w:ins>
      <w:ins w:id="51" w:author="Harry Matthews" w:date="2018-06-01T09:53:00Z">
        <w:r w:rsidR="000B7456">
          <w:t xml:space="preserve"> of</w:t>
        </w:r>
      </w:ins>
      <w:ins w:id="52" w:author="Harry Matthews" w:date="2018-06-01T09:09:00Z">
        <w:r w:rsidR="007A4BF5">
          <w:t xml:space="preserve"> the complete geometry of a configuration of landmarks, rather than simple distances</w:t>
        </w:r>
        <w:r w:rsidR="0014705B">
          <w:t>.</w:t>
        </w:r>
      </w:ins>
      <w:ins w:id="53" w:author="Harry Matthews" w:date="2018-06-01T09:11:00Z">
        <w:r w:rsidR="007A4BF5">
          <w:t xml:space="preserve"> </w:t>
        </w:r>
      </w:ins>
      <w:ins w:id="54" w:author="Harry Matthews" w:date="2018-06-01T09:09:00Z">
        <w:r w:rsidR="007A4BF5">
          <w:t xml:space="preserve">This can take the form of all pairwise </w:t>
        </w:r>
        <w:commentRangeStart w:id="55"/>
        <w:r w:rsidR="007A4BF5">
          <w:t>distances between landmarks</w:t>
        </w:r>
      </w:ins>
      <w:ins w:id="56" w:author="Harry Matthews" w:date="2018-06-01T09:11:00Z">
        <w:r w:rsidR="007A4BF5">
          <w:t>,</w:t>
        </w:r>
      </w:ins>
      <w:ins w:id="57" w:author="Harry Matthews" w:date="2018-06-01T09:09:00Z">
        <w:r w:rsidR="007A4BF5">
          <w:t xml:space="preserve"> </w:t>
        </w:r>
      </w:ins>
      <w:commentRangeEnd w:id="55"/>
      <w:ins w:id="58" w:author="Harry Matthews" w:date="2018-06-01T09:10:00Z">
        <w:r w:rsidR="007A4BF5">
          <w:rPr>
            <w:rStyle w:val="CommentReference"/>
          </w:rPr>
          <w:commentReference w:id="55"/>
        </w:r>
      </w:ins>
      <w:ins w:id="59" w:author="Harry Matthews" w:date="2018-06-01T09:11:00Z">
        <w:r w:rsidR="007A4BF5">
          <w:t xml:space="preserve"> but is more commonly the co-ordinates of the landmarks themselves.</w:t>
        </w:r>
      </w:ins>
      <w:ins w:id="60" w:author="Harry Matthews" w:date="2018-06-01T09:54:00Z">
        <w:r w:rsidR="000B7456">
          <w:t xml:space="preserve"> These techniques allow</w:t>
        </w:r>
      </w:ins>
      <w:ins w:id="61" w:author="Harry Matthews" w:date="2018-06-01T09:55:00Z">
        <w:r w:rsidR="000B7456">
          <w:t xml:space="preserve"> multivariate</w:t>
        </w:r>
      </w:ins>
      <w:ins w:id="62" w:author="Harry Matthews" w:date="2018-06-01T09:54:00Z">
        <w:r w:rsidR="000B7456">
          <w:t xml:space="preserve"> analysis,</w:t>
        </w:r>
      </w:ins>
      <w:ins w:id="63" w:author="Harry Matthews" w:date="2018-06-01T09:55:00Z">
        <w:r w:rsidR="000B7456">
          <w:t xml:space="preserve"> comparison</w:t>
        </w:r>
      </w:ins>
      <w:ins w:id="64" w:author="Harry Matthews" w:date="2018-06-01T09:54:00Z">
        <w:r w:rsidR="000B7456">
          <w:t xml:space="preserve"> and prediction of the entire form (up to the density of landmark points)</w:t>
        </w:r>
      </w:ins>
      <w:ins w:id="65" w:author="Harry Matthews" w:date="2018-06-01T09:55:00Z">
        <w:r w:rsidR="000B7456">
          <w:t xml:space="preserve"> and</w:t>
        </w:r>
      </w:ins>
      <w:ins w:id="66" w:author="Harry Matthews" w:date="2018-06-01T09:13:00Z">
        <w:r w:rsidR="007A4BF5">
          <w:t xml:space="preserve"> have become a mainstay of </w:t>
        </w:r>
        <w:commentRangeStart w:id="67"/>
        <w:r w:rsidR="007A4BF5">
          <w:t>systematic</w:t>
        </w:r>
        <w:commentRangeEnd w:id="67"/>
        <w:r w:rsidR="007A4BF5">
          <w:rPr>
            <w:rStyle w:val="CommentReference"/>
          </w:rPr>
          <w:commentReference w:id="67"/>
        </w:r>
        <w:r w:rsidR="007A4BF5">
          <w:t xml:space="preserve"> and taxonomic analyses </w:t>
        </w:r>
        <w:r w:rsidR="007A4BF5">
          <w:fldChar w:fldCharType="begin" w:fldLock="1"/>
        </w:r>
        <w:r w:rsidR="007A4BF5">
          <w:instrText>ADDIN CSL_CITATION {"citationItems":[{"id":"ITEM-1","itemData":{"DOI":"10.1002/ar.a.10112","author":[{"dropping-particle":"","family":"Frost","given":"SR","non-dropping-particle":"","parse-names":false,"suffix":""},{"dropping-particle":"","family":"Marcus","given":"LF","non-dropping-particle":"","parse-names":false,"suffix":""},{"dropping-particle":"","family":"Bookstein","given":"Fred L.","non-dropping-particle":"","parse-names":false,"suffix":""},{"dropping-particle":"","family":"Reddy","given":"DP","non-dropping-particle":"","parse-names":false,"suffix":""},{"dropping-particle":"","family":"Delson","given":"E","non-dropping-particle":"","parse-names":false,"suffix":""}],"container-title":"Anatomical Record Part A","id":"ITEM-1","issue":"2","issued":{"date-parts":[["2003"]]},"page":"1048-1072","title":"Cranial allometry, phylogeography, and systematics of large-bodied papionins (Primates: Cercopithecinae) inferred from geometric morphometric analysis of landmark data","type":"article-journal","volume":"275A"},"uris":["http://www.mendeley.com/documents/?uuid=dc852ed8-eb18-4827-9f97-f847d9ccc2ca"]},{"id":"ITEM-2","itemData":{"DOI":"10.1016/j.jhevol.2007.11.003","ISBN":"0047-2484","ISSN":"00472484","PMID":"18191986","abstract":"The taxonomic status of Homo erectus sensu lato has been a source of debate since the early 1980s, when a series of publications suggested that the early African fossils may represent a separate species, H. ergaster. To gain further resolution regarding this debate, 3D geometric morphometric data were used to quantify overall shape variation in the cranial vault within H. erectus using a new metric, the sum of squared pairwise Procrustes distances (SSD). Bootstrapping methods were used to compare the H. erectus SSD to a broad range of human and nonhuman primate samples in order to ascertain whether variation in H. erectus most clearly resembles that seen in one or more species. The reference taxa included relevant phylogenetic, ecological, and temporal analogs including humans, apes, and both extant and extinct papionin monkeys. The mean cranial shapes of different temporogeographic subsets of H. erectus fossils were then tested for significance using exact randomization tests and compared to the distances between regional groups of modern humans and subspecies/species of the ape and papionin monkey taxa. To gauge the influence of sexual dimorphism on levels of variation, comparisons were also made between the mean cranial shapes of single-sex samples for the reference taxa. Results indicate that variation in H. erectus is most comparable to single species of papionin monkeys and the genus Pan, which included two species. However, H. erectus encompasses a limited range of variation given its extensive geographic and temporal range, leading to the conclusion that only one species should be recognized. In addition, there are significant differences between the African/Georgian and Asian H. erectus samples, but not between H. ergaster (Georgia + Africa, excluding OH 9 and Daka) and H. erectus sensu stricto. This finding is in line with expectations for intraspecific variation in a long-lived species with a wide, but probably discontinuous, geographic distribution. ?? 2007 Elsevier Ltd. All rights reserved.","author":[{"dropping-particle":"","family":"Baab","given":"Karen L.","non-dropping-particle":"","parse-names":false,"suffix":""}],"container-title":"Journal of Human Evolution","id":"ITEM-2","issue":"6","issued":{"date-parts":[["2008"]]},"page":"827-847","title":"The taxonomic implications of cranial shape variation in Homo erectus","type":"article-journal","volume":"54"},"uris":["http://www.mendeley.com/documents/?uuid=923c4460-841f-46e2-ae7b-c05826e89b59"]},{"id":"ITEM-3","itemData":{"author":[{"dropping-particle":"","family":"Terhune","given":"Claire E.","non-dropping-particle":"","parse-names":false,"suffix":""},{"dropping-particle":"","family":"Kimbel","given":"William H.","non-dropping-particle":"","parse-names":false,"suffix":""},{"dropping-particle":"","family":"Lockwood","given":"Charles A.","non-dropping-particle":"","parse-names":false,"suffix":""}],"container-title":"Journal of Human Evolution","id":"ITEM-3","issue":"1","issued":{"date-parts":[["2007"]]},"page":"41-60","title":"Variation and diversity in Homo erectus: a 3D geometric morphometric analysis of the temporal bone","type":"article-journal","volume":"53"},"uris":["http://www.mendeley.com/documents/?uuid=675331b2-d647-412e-97c2-921ccf947fa0"]},{"id":"ITEM-4","itemData":{"DOI":"10.1046/j.1469-7580.2000.19710103.x","author":[{"dropping-particle":"","family":"Havarti","given":"K","non-dropping-particle":"","parse-names":false,"suffix":""},{"dropping-particle":"","family":"Frost","given":"SR","non-dropping-particle":"","parse-names":false,"suffix":""},{"dropping-particle":"","family":"McNulty","given":"KP","non-dropping-particle":"","parse-names":false,"suffix":""}],"container-title":"Proceedings of the National Academy of Sciences USA","id":"ITEM-4","issued":{"date-parts":[["2004"]]},"page":"1147-1152","title":"Neanderthal taxonomy reconsidered: implications of 3D primate models of intra- and interspecific differences","type":"article-journal","volume":"101"},"uris":["http://www.mendeley.com/documents/?uuid=0b1c2cdc-bacb-4c2d-b320-d14eef432cd2"]}],"mendeley":{"formattedCitation":"(Baab, 2008; Frost et al., 2003; Havarti et al., 2004; Terhune et al., 2007)","plainTextFormattedCitation":"(Baab, 2008; Frost et al., 2003; Havarti et al., 2004; Terhune et al., 2007)","previouslyFormattedCitation":"(Baab, 2008; Frost et al., 2003; Havarti et al., 2004; Terhune et al., 2007)"},"properties":{"noteIndex":0},"schema":"https://github.com/citation-style-language/schema/raw/master/csl-citation.json"}</w:instrText>
        </w:r>
        <w:r w:rsidR="007A4BF5">
          <w:fldChar w:fldCharType="separate"/>
        </w:r>
        <w:r w:rsidR="007A4BF5" w:rsidRPr="002D2B3C">
          <w:rPr>
            <w:noProof/>
          </w:rPr>
          <w:t>(Baab, 2008; Frost et al., 2003; Havarti et al., 2004; Terhune et al., 2007)</w:t>
        </w:r>
        <w:r w:rsidR="007A4BF5">
          <w:fldChar w:fldCharType="end"/>
        </w:r>
        <w:r w:rsidR="007A4BF5">
          <w:t xml:space="preserve">, morphological evolution </w:t>
        </w:r>
        <w:r w:rsidR="007A4BF5">
          <w:fldChar w:fldCharType="begin" w:fldLock="1"/>
        </w:r>
        <w:r w:rsidR="007A4BF5">
          <w:instrText>ADDIN CSL_CITATION {"citationItems":[{"id":"ITEM-1","itemData":{"author":[{"dropping-particle":"","family":"Klingenberg","given":"Christian Peter","non-dropping-particle":"","parse-names":false,"suffix":""}],"container-title":"Nature Reviews Genetics","id":"ITEM-1","issue":"9","issued":{"date-parts":[["2010"]]},"page":"623-635","title":"Evolution and development of shape: integrating quantitative approaches","type":"article-journal","volume":"11"},"uris":["http://www.mendeley.com/documents/?uuid=0e62d800-74cf-4a82-b7be-7cb0da7988bd"]},{"id":"ITEM-2","itemData":{"author":[{"dropping-particle":"","family":"O'Higgins","given":"P","non-dropping-particle":"","parse-names":false,"suffix":""}],"container-title":"Journal of Anatomy","id":"ITEM-2","issue":"1","issued":{"date-parts":[["2000"]]},"page":"103-120","title":"The study of morphological variation in the hominid fossil record: biology, landmarks and geometry","type":"article-journal","volume":"197"},"uris":["http://www.mendeley.com/documents/?uuid=362f0548-a7d3-4d23-829f-d3987ac973bd"]},{"id":"ITEM-3","itemData":{"DOI":"10.1111/j.1469-7580.2006.00644.x","author":[{"dropping-particle":"","family":"Bastir","given":"Markus","non-dropping-particle":"","parse-names":false,"suffix":""},{"dropping-particle":"","family":"Rosas","given":"Antonio","non-dropping-particle":"","parse-names":false,"suffix":""},{"dropping-particle":"","family":"O'Higgins","given":"Paul","non-dropping-particle":"","parse-names":false,"suffix":""}],"container-title":"Journal of Anatomy","id":"ITEM-3","issue":"5","issued":{"date-parts":[["2006"]]},"page":"637-654","title":"Craniofacial levels and the morphological maturation of the human skull","type":"article-journal","volume":"209"},"uris":["http://www.mendeley.com/documents/?uuid=ce827d1f-14ce-4ab0-8139-55028e4c2528"]},{"id":"ITEM-4","itemData":{"DOI":"10.1093/sysbio/syt025","author":[{"dropping-particle":"","family":"Klingenberg","given":"Christian Peter","non-dropping-particle":"","parse-names":false,"suffix":""}],"container-title":"Systematic Biology","id":"ITEM-4","issue":"4","issued":{"date-parts":[["2013"]]},"page":"591-610","title":"Evolutionary Covariation in Geometric Morphometric Data: Analyzing Integration, Modularity, and Allometry in a Phylogenetic Context","type":"article-journal","volume":"62"},"uris":["http://www.mendeley.com/documents/?uuid=c46a4a9c-12ec-4390-99cb-14096b453926"]}],"mendeley":{"formattedCitation":"(Bastir et al., 2006; Klingenberg, 2010, 2013; O’Higgins, 2000)","plainTextFormattedCitation":"(Bastir et al., 2006; Klingenberg, 2010, 2013; O’Higgins, 2000)","previouslyFormattedCitation":"(Bastir et al., 2006; Klingenberg, 2010, 2013; O’Higgins, 2000)"},"properties":{"noteIndex":0},"schema":"https://github.com/citation-style-language/schema/raw/master/csl-citation.json"}</w:instrText>
        </w:r>
        <w:r w:rsidR="007A4BF5">
          <w:fldChar w:fldCharType="separate"/>
        </w:r>
        <w:r w:rsidR="007A4BF5" w:rsidRPr="000C1CBE">
          <w:rPr>
            <w:noProof/>
          </w:rPr>
          <w:t>(Bastir et al., 2006; Klingenberg, 2010, 2013; O’Higgins, 2000)</w:t>
        </w:r>
        <w:r w:rsidR="007A4BF5">
          <w:fldChar w:fldCharType="end"/>
        </w:r>
        <w:r w:rsidR="007A4BF5">
          <w:t xml:space="preserve">, ontogeny and growth </w:t>
        </w:r>
        <w:commentRangeStart w:id="68"/>
        <w:r w:rsidR="007A4BF5">
          <w:fldChar w:fldCharType="begin" w:fldLock="1"/>
        </w:r>
        <w:r w:rsidR="007A4BF5">
          <w:instrText>ADDIN CSL_CITATION {"citationItems":[{"id":"ITEM-1","itemData":{"DOI":"10.1016/j.jhevol.2004.03.006","ISSN":"00472484","author":[{"dropping-particle":"","family":"Mitteroecker","given":"Philipp","non-dropping-particle":"","parse-names":false,"suffix":""},{"dropping-particle":"","family":"Gunz","given":"Philipp","non-dropping-particle":"","parse-names":false,"suffix":""},{"dropping-particle":"","family":"Bernhard","given":"Markus","non-dropping-particle":"","parse-names":false,"suffix":""},{"dropping-particle":"","family":"Schaefer","given":"Katrin","non-dropping-particle":"","parse-names":false,"suffix":""},{"dropping-particle":"","family":"Bookstein","given":"Fred L.","non-dropping-particle":"","parse-names":false,"suffix":""}],"container-title":"Journal of Human Evolution","id":"ITEM-1","issue":"6","issued":{"date-parts":[["2004"]]},"page":"679-698","title":"Comparison of cranial ontogenetic trajectories among great apes and humans","type":"article-journal","volume":"46"},"uris":["http://www.mendeley.com/documents/?uuid=f0363308-114e-47c3-af9d-183f38c4cc21"]},{"id":"ITEM-2","itemData":{"DOI":"10.1002/dvdy.20676","ISSN":"1058-8388","PMID":"16408286","abstract":"Biologists have long studied the evolutionary consequences of the differences in reproductive and life history strategies of marsupial and eutherian mammals. Over the past few decades, the impact of these strategies on the development of the marsupial embryo and neonate has received attention. In this review, the differences in development in the craniofacial region in marsupial and eutherian mammals will be discussed. The review will highlight differences at the organogenic and cellular levels, and discuss hypotheses for shifts in the expression of important regulatory genes. The major difference in the organogenic period is a whole-scale shift in the relative timing of central nervous system structures, in particular those of the forebrain, which are delayed in marsupials, relative to the structures of the oral-facial apparatus. Correlated with the delay in development of nervous system structures, the ossification of the bones of the neurocranium are delayed, while those of the face are accelerated. This study will also review work showing that the neural crest, which provides much of the cellular material to the facial skeleton and may also carry important patterning information, is notably accelerated in its development in marsupials. Potential consequences of these observations for hypotheses on constraint, evolutionary integration, and the existence of developmental modules is discussed. Finally, the implications of these results for hypotheses on the genetic modulation of craniofacial patterning are presented.","author":[{"dropping-particle":"","family":"Smith","given":"Kathleen K","non-dropping-particle":"","parse-names":false,"suffix":""}],"container-title":"Developmental Dynamics","id":"ITEM-2","issue":"5","issued":{"date-parts":[["2006","5"]]},"page":"1181-93","title":"Craniofacial development in marsupial mammals: developmental origins of evolutionary change.","type":"article-journal","volume":"235"},"uris":["http://www.mendeley.com/documents/?uuid=2c9ebfaf-8f93-4779-8505-1528307980a0"]},{"id":"ITEM-3","itemData":{"abstract":"The human skull is a complex and highly integrated structure that has long held the fascination of anthropologists and evolutionary biologists. Recent studies of the genetics of craniofacial variation reveal a very complex and multifactorial picture. These ﬁndings contrast with older ideas that posit much simpler developmental bases for variation in cranial morphology such as the growth of the brain or the growth of the chondrocranium relative to the dermatocranium. Such processes have been shown to have major effects on cranial morphology in mice. It is not known, however, whether they are relevant to explaining normal phenotypic variation in humans. To answer this question, we obtained vectors of shape change from mutant mouse models in which the developmental basis for the craniofacial phenotype is known to varying degrees, and compared these to a homologous dataset constructed from human crania obtained from a single population with a known genealogy. Our results show that the shape vectors associated with perturbations to chondr- ocranial growth, brain growth, and body size in mice do largely correspond to axes of covariation in humans. This ﬁnding supports the view that the developmental basis for craniofacial variation funnels down to a relatively small number of key developmental processes that are similar across mice and humans. Understanding these processes and how they inﬂuence craniofacial shape provides fun- damental insights into the developmental basis for evolu- tionary change in the human skull as well as the developmental-genetic basis for normal phenotypic varia- tion in craniofacial form.","author":[{"dropping-particle":"","family":"Martinez-Abadias","given":"Neus","non-dropping-particle":"","parse-names":false,"suffix":""},{"dropping-particle":"","family":"Mitteroecker","given":"Philipp","non-dropping-particle":"","parse-names":false,"suffix":""},{"dropping-particle":"","family":"Parsons","given":"Trish E","non-dropping-particle":"","parse-names":false,"suffix":""},{"dropping-particle":"","family":"Esparza","given":"Mireia","non-dropping-particle":"","parse-names":false,"suffix":""},{"dropping-particle":"","family":"Sjovold","given":"Torstein","non-dropping-particle":"","parse-names":false,"suffix":""},{"dropping-particle":"","family":"Rolian","given":"Campbell","non-dropping-particle":"","parse-names":false,"suffix":""},{"dropping-particle":"","family":"Richtsmeier","given":"Joan T","non-dropping-particle":"","parse-names":false,"suffix":""},{"dropping-particle":"","family":"Hallgrimsson","given":"Benedikt","non-dropping-particle":"","parse-names":false,"suffix":""}],"container-title":"Evol Biol","id":"ITEM-3","issued":{"date-parts":[["2012"]]},"page":"554-567","title":"The Developmental Basis of Quantitative Craniofacial Variation in Humans and Mice","type":"article-journal","volume":"39"},"uris":["http://www.mendeley.com/documents/?uuid=14b6c190-08e4-4c27-b558-ed19cdfd9bd2"]},{"id":"ITEM-4","itemData":{"DOI":"10.1111/joa.12507","author":[{"dropping-particle":"","family":"Matthews","given":"Harold","non-dropping-particle":"","parse-names":false,"suffix":""},{"dropping-particle":"","family":"Penington","given":"Tony","non-dropping-particle":"","parse-names":false,"suffix":""},{"dropping-particle":"","family":"Saey","given":"Ine","non-dropping-particle":"","parse-names":false,"suffix":""},{"dropping-particle":"","family":"Halliday","given":"Jane","non-dropping-particle":"","parse-names":false,"suffix":""},{"dropping-particle":"","family":"Muggli","given":"Evelyn","non-dropping-particle":"","parse-names":false,"suffix":""},{"dropping-particle":"","family":"Claes","given":"Peter","non-dropping-particle":"","parse-names":false,"suffix":""}],"container-title":"Journal of Anatomy","id":"ITEM-4","issued":{"date-parts":[["2016"]]},"page":"549-559","title":"Spatially dense morphometrics of craniofacial sexual dimorphism in 1-year-olds","type":"article-journal","volume":"229"},"uris":["http://www.mendeley.com/documents/?uuid=0b9b0bca-6b17-4640-86bb-e60af9f18c72"]}],"mendeley":{"formattedCitation":"(Martinez-Abadias et al., 2012; Matthews et al., 2016; Mitteroecker et al., 2004; Smith, 2006)","plainTextFormattedCitation":"(Martinez-Abadias et al., 2012; Matthews et al., 2016; Mitteroecker et al., 2004; Smith, 2006)","previouslyFormattedCitation":"(Martinez-Abadias et al., 2012; Matthews et al., 2016; Mitteroecker et al., 2004; Smith, 2006)"},"properties":{"noteIndex":0},"schema":"https://github.com/citation-style-language/schema/raw/master/csl-citation.json"}</w:instrText>
        </w:r>
        <w:r w:rsidR="007A4BF5">
          <w:fldChar w:fldCharType="separate"/>
        </w:r>
        <w:r w:rsidR="007A4BF5" w:rsidRPr="009E7B69">
          <w:rPr>
            <w:noProof/>
          </w:rPr>
          <w:t>(Martinez-Abadias et al., 2012; Matthews et al., 2016; Mitteroecker et al., 2004; Smith, 2006)</w:t>
        </w:r>
        <w:r w:rsidR="007A4BF5">
          <w:fldChar w:fldCharType="end"/>
        </w:r>
      </w:ins>
      <w:commentRangeEnd w:id="68"/>
      <w:ins w:id="69" w:author="Harry Matthews" w:date="2018-06-01T09:14:00Z">
        <w:r w:rsidR="0014705B">
          <w:rPr>
            <w:rStyle w:val="CommentReference"/>
          </w:rPr>
          <w:commentReference w:id="68"/>
        </w:r>
      </w:ins>
      <w:ins w:id="70" w:author="Harry Matthews" w:date="2018-06-01T09:13:00Z">
        <w:r w:rsidR="007A4BF5">
          <w:t xml:space="preserve">, studies of population admixture </w:t>
        </w:r>
        <w:r w:rsidR="007A4BF5">
          <w:fldChar w:fldCharType="begin" w:fldLock="1"/>
        </w:r>
        <w:r w:rsidR="007A4BF5">
          <w:instrText>ADDIN CSL_CITATION {"citationItems":[{"id":"ITEM-1","itemData":{"DOI":"10.1002/ajpa.22688","ISSN":"00029483","PMID":"25582401","abstract":"Fluctuating and directional asymmetry are aspects of morphological variation widely used to infer environmental and genetic factors affecting facial phenotypes. However, the genetic basis and environmental determinants of both asymmetry types is far from being completely known. The analysis of facial asymmetries in admixed individuals can be of help to characterize the impact of a genome's heterozygosity on the developmental basis of both fluctuating and directional asymmetries. Here we characterize the association between genetic ancestry and individual asymmetry on a sample of Latin-American admixed populations. To do so, three-dimensional (3D) facial shape attributes were explored on a sample of 4,104 volunteers aged between 18 and 85 years. Individual ancestry and heterozygosity was estimated using more than 730,000 genome-wide markers. Multivariate techniques applied to geometric morphometric data were used to evaluate the magnitude and significance of directional and fluctuating asymmetry (FA), as well as correlations and multiple regressions aimed to estimate the relationship between facial FA scores and heterozygosity and a set of covariates. Results indicate that directional and FA are both significant, the former being the strongest expression of asymmetry in this sample. In addition, our analyses suggest that there are some specific patterns of facial asymmetries characterizing the different ancestry groups. Finally, we find that more heterozygous individuals exhibit lower levels of asymmetry. Our results highlight the importance of including ancestry-admixture estimators, especially when the analyses are aimed to compare levels of asymmetries on groups differing on socioeconomic levels, as a proxy to estimate developmental noise. Am J Phys Anthropol, 2015. © 2014 Wiley Periodicals, Inc.","author":[{"dropping-particle":"","family":"Quinto-Sánchez","given":"Mirsha","non-dropping-particle":"","parse-names":false,"suffix":""},{"dropping-particle":"","family":"Adhikari","given":"Kaustubh","non-dropping-particle":"","parse-names":false,"suffix":""},{"dropping-particle":"","family":"Acuña-Alonzo","given":"Victor","non-dropping-particle":"","parse-names":false,"suffix":""},{"dropping-particle":"","family":"Cintas","given":"Celia","non-dropping-particle":"","parse-names":false,"suffix":""},{"dropping-particle":"","family":"Silva de Cerqueira","given":"Caio Cesar","non-dropping-particle":"","parse-names":false,"suffix":""},{"dropping-particle":"","family":"Ramallo","given":"Virginia","non-dropping-particle":"","parse-names":false,"suffix":""},{"dropping-particle":"","family":"Castillo","given":"Lucia","non-dropping-particle":"","parse-names":false,"suffix":""},{"dropping-particle":"","family":"Farrera","given":"Arodi","non-dropping-particle":"","parse-names":false,"suffix":""},{"dropping-particle":"","family":"Jaramillo","given":"Claudia","non-dropping-particle":"","parse-names":false,"suffix":""},{"dropping-particle":"","family":"Arias","given":"Williams","non-dropping-particle":"","parse-names":false,"suffix":""},{"dropping-particle":"","family":"Fuentes","given":"Macarena","non-dropping-particle":"","parse-names":false,"suffix":""},{"dropping-particle":"","family":"Everardo","given":"Paola","non-dropping-particle":"","parse-names":false,"suffix":""},{"dropping-particle":"","family":"Avila","given":"Francisco","non-dropping-particle":"de","parse-names":false,"suffix":""},{"dropping-particle":"","family":"Gomez-Valdés","given":"Jorge","non-dropping-particle":"","parse-names":false,"suffix":""},{"dropping-particle":"","family":"Hünemeier","given":"Tábita","non-dropping-particle":"","parse-names":false,"suffix":""},{"dropping-particle":"","family":"Gibbon","given":"Shara","non-dropping-particle":"","parse-names":false,"suffix":""},{"dropping-particle":"","family":"Gallo","given":"Carla","non-dropping-particle":"","parse-names":false,"suffix":""},{"dropping-particle":"","family":"Poletti","given":"Giovanni","non-dropping-particle":"","parse-names":false,"suffix":""},{"dropping-particle":"","family":"Rosique","given":"Javier","non-dropping-particle":"","parse-names":false,"suffix":""},{"dropping-particle":"","family":"Bortolini","given":"Maria Cátira","non-dropping-particle":"","parse-names":false,"suffix":""},{"dropping-particle":"","family":"Canizales-Quinteros","given":"Samuel","non-dropping-particle":"","parse-names":false,"suffix":""},{"dropping-particle":"","family":"Rothhammer","given":"Francisco","non-dropping-particle":"","parse-names":false,"suffix":""},{"dropping-particle":"","family":"Bedoya","given":"Gabriel","non-dropping-particle":"","parse-names":false,"suffix":""},{"dropping-particle":"","family":"Ruiz-Linares","given":"Andres","non-dropping-particle":"","parse-names":false,"suffix":""},{"dropping-particle":"","family":"González-José","given":"Rolando","non-dropping-particle":"","parse-names":false,"suffix":""}],"container-title":"American Journal of Physical Anthropology","id":"ITEM-1","issued":{"date-parts":[["2015","1","12"]]},"page":"58-70","title":"Facial asymmetry and genetic ancestry in Latin American admixed populations","type":"article-journal","volume":"157"},"uris":["http://www.mendeley.com/documents/?uuid=3a65e0f1-1592-42f0-ad25-99f3987d3968"]},{"id":"ITEM-2","itemData":{"DOI":"10.1002/ajpa.22749","author":[{"dropping-particle":"","family":"Schlager","given":"Stefan","non-dropping-particle":"","parse-names":false,"suffix":""},{"dropping-particle":"","family":"Alexandra","given":"R","non-dropping-particle":"","parse-names":false,"suffix":""}],"container-title":"American Journal of Physical Anthropology","id":"ITEM-2","issue":"March","issued":{"date-parts":[["2015"]]},"title":"Analysis of the Human Osseous Nasal Shape — Population Differences and Sexual Dimorphism","type":"article-journal","volume":"00"},"uris":["http://www.mendeley.com/documents/?uuid=21ea4960-edf1-4659-a39c-db065b16b316"]},{"id":"ITEM-3","itemData":{"DOI":"10.1002/ajpa.20291","author":[{"dropping-particle":"","family":"Martinez-Abadias","given":"Neus","non-dropping-particle":"","parse-names":false,"suffix":""},{"dropping-particle":"","family":"Gonzalez-Jose","given":"R","non-dropping-particle":"","parse-names":false,"suffix":""},{"dropping-particle":"","family":"Gonzalez-Martin","given":"A","non-dropping-particle":"","parse-names":false,"suffix":""},{"dropping-particle":"","family":"Molen","given":"S","non-dropping-particle":"Van der","parse-names":false,"suffix":""},{"dropping-particle":"","family":"Talavera","given":"A","non-dropping-particle":"","parse-names":false,"suffix":""},{"dropping-particle":"","family":"Hernandez","given":"P","non-dropping-particle":"","parse-names":false,"suffix":""},{"dropping-particle":"","family":"Hernandez","given":"M","non-dropping-particle":"","parse-names":false,"suffix":""}],"container-title":"American Journal of Physical Anthropology","id":"ITEM-3","issue":"3","issued":{"date-parts":[["2006"]]},"page":"387-98","title":"Phenotypic evolution of human craniofacial morphology after admixture: a geometric morphometrics approach","type":"article-journal","volume":"129"},"uris":["http://www.mendeley.com/documents/?uuid=6a9b737a-0632-455a-bbd3-11b93f8bd0a8"]}],"mendeley":{"formattedCitation":"(Martinez-Abadias et al., 2006; Quinto-Sánchez et al., 2015; Schlager and Alexandra, 2015)","plainTextFormattedCitation":"(Martinez-Abadias et al., 2006; Quinto-Sánchez et al., 2015; Schlager and Alexandra, 2015)","previouslyFormattedCitation":"(Martinez-Abadias et al., 2006; Quinto-Sánchez et al., 2015; Schlager and Alexandra, 2015)"},"properties":{"noteIndex":0},"schema":"https://github.com/citation-style-language/schema/raw/master/csl-citation.json"}</w:instrText>
        </w:r>
        <w:r w:rsidR="007A4BF5">
          <w:fldChar w:fldCharType="separate"/>
        </w:r>
        <w:r w:rsidR="007A4BF5" w:rsidRPr="00B8310D">
          <w:rPr>
            <w:noProof/>
          </w:rPr>
          <w:t>(Martinez-Abadias et al., 2006; Quinto-Sánchez et al., 2015; Schlager and Alexandra, 2015)</w:t>
        </w:r>
        <w:r w:rsidR="007A4BF5">
          <w:fldChar w:fldCharType="end"/>
        </w:r>
        <w:r w:rsidR="007A4BF5">
          <w:t xml:space="preserve">, </w:t>
        </w:r>
        <w:commentRangeStart w:id="71"/>
        <w:r w:rsidR="007A4BF5">
          <w:t>genetic</w:t>
        </w:r>
      </w:ins>
      <w:commentRangeEnd w:id="71"/>
      <w:ins w:id="72" w:author="Harry Matthews" w:date="2018-06-01T09:24:00Z">
        <w:r w:rsidR="00663109">
          <w:rPr>
            <w:rStyle w:val="CommentReference"/>
          </w:rPr>
          <w:commentReference w:id="71"/>
        </w:r>
      </w:ins>
      <w:ins w:id="73" w:author="Harry Matthews" w:date="2018-06-01T09:13:00Z">
        <w:r w:rsidR="007A4BF5">
          <w:t xml:space="preserve"> mapping studies </w:t>
        </w:r>
        <w:r w:rsidR="007A4BF5">
          <w:fldChar w:fldCharType="begin" w:fldLock="1"/>
        </w:r>
        <w:r w:rsidR="007A4BF5">
          <w:instrText>ADDIN CSL_CITATION {"citationItems":[{"id":"ITEM-1","itemData":{"DOI":"10.1371/journal.pgen.1002932","ISBN":"2200820186","ISSN":"15537390","PMID":"23028347","abstract":"Inter-individual variation in facial shape is one of the most noticeable phenotypes in humans, and it is clearly under genetic regulation; however, almost nothing is known about the genetic basis of normal human facial morphology. We therefore conducted a genome-wide association study for facial shape phenotypes in multiple discovery and replication cohorts, considering almost ten thousand individuals of European descent from several countries. Phenotyping of facial shape features was based on landmark data obtained from three-dimensional head magnetic resonance images (MRIs) and two-dimensional portrait images. We identified five independent genetic loci associated with different facial phenotypes, suggesting the involvement of five candidate genes--PRDM16, PAX3, TP63, C5orf50, and COL17A1--in the determination of the human face. Three of them have been implicated previously in vertebrate craniofacial development and disease, and the remaining two genes potentially represent novel players in the molecular networks governing facial development. Our finding at PAX3 influencing the position of the nasion replicates a recent GWAS of facial features. In addition to the reported GWA findings, we established links between common DNA variants previously associated with NSCL/P at 2p21, 8q24, 13q31, and 17q22 and normal facial-shape variations based on a candidate gene approach. Overall our study implies that DNA variants in genes essential for craniofacial development contribute with relatively small effect size to the spectrum of normal variation in human facial morphology. This observation has important consequences for future studies aiming to identify more genes involved in the human facial morphology, as well as for potential applications of DNA prediction of facial shape such as in future forensic applications.","author":[{"dropping-particle":"","family":"Liu","given":"Fan","non-dropping-particle":"","parse-names":false,"suffix":""},{"dropping-particle":"","family":"Lijn","given":"Fedde","non-dropping-particle":"van der","parse-names":false,"suffix":""},{"dropping-particle":"","family":"Schurmann","given":"Claudia","non-dropping-particle":"","parse-names":false,"suffix":""},{"dropping-particle":"","family":"Zhu","given":"Gu","non-dropping-particle":"","parse-names":false,"suffix":""},{"dropping-particle":"","family":"Chakravarty","given":"M. Mallar","non-dropping-particle":"","parse-names":false,"suffix":""},{"dropping-particle":"","family":"Hysi","given":"Pirro G.","non-dropping-particle":"","parse-names":false,"suffix":""},{"dropping-particle":"","family":"Wollstein","given":"Andreas","non-dropping-particle":"","parse-names":false,"suffix":""},{"dropping-particle":"","family":"Lao","given":"Oscar","non-dropping-particle":"","parse-names":false,"suffix":""},{"dropping-particle":"","family":"Bruijne","given":"Marleen","non-dropping-particle":"de","parse-names":false,"suffix":""},{"dropping-particle":"","family":"Ikram","given":"M. Arfan","non-dropping-particle":"","parse-names":false,"suffix":""},{"dropping-particle":"","family":"Lugt","given":"Aad","non-dropping-particle":"van der","parse-names":false,"suffix":""},{"dropping-particle":"","family":"Rivadeneira","given":"Fernando","non-dropping-particle":"","parse-names":false,"suffix":""},{"dropping-particle":"","family":"Uitterlinden","given":"André G","non-dropping-particle":"","parse-names":false,"suffix":""},{"dropping-particle":"","family":"Hofman","given":"Albert","non-dropping-particle":"","parse-names":false,"suffix":""},{"dropping-particle":"","family":"Niessen","given":"Wiro J.","non-dropping-particle":"","parse-names":false,"suffix":""},{"dropping-particle":"","family":"Homuth","given":"Georg","non-dropping-particle":"","parse-names":false,"suffix":""},{"dropping-particle":"","family":"Zubicaray","given":"Greig","non-dropping-particle":"de","parse-names":false,"suffix":""},{"dropping-particle":"","family":"McMahon","given":"Katie L.","non-dropping-particle":"","parse-names":false,"suffix":""},{"dropping-particle":"","family":"Thompson","given":"Paul M.","non-dropping-particle":"","parse-names":false,"suffix":""},{"dropping-particle":"","family":"Daboul","given":"Amro","non-dropping-particle":"","parse-names":false,"suffix":""},{"dropping-particle":"","family":"Puls","given":"Ralf","non-dropping-particle":"","parse-names":false,"suffix":""},{"dropping-particle":"","family":"Hegenscheid","given":"Katrin","non-dropping-particle":"","parse-names":false,"suffix":""},{"dropping-particle":"","family":"Bevan","given":"Liisa","non-dropping-particle":"","parse-names":false,"suffix":""},{"dropping-particle":"","family":"Pausova","given":"Zdenka","non-dropping-particle":"","parse-names":false,"suffix":""},{"dropping-particle":"","family":"Medland","given":"Sarah E.","non-dropping-particle":"","parse-names":false,"suffix":""},{"dropping-particle":"","family":"Montgomery","given":"Grant W.","non-dropping-particle":"","parse-names":false,"suffix":""},{"dropping-particle":"","family":"Wright","given":"Margaret J.","non-dropping-particle":"","parse-names":false,"suffix":""},{"dropping-particle":"","family":"Wicking","given":"Carol","non-dropping-particle":"","parse-names":false,"suffix":""},{"dropping-particle":"","family":"Boehringer","given":"Stefan","non-dropping-particle":"","parse-names":false,"suffix":""},{"dropping-particle":"","family":"Spector","given":"Timothy D.","non-dropping-particle":"","parse-names":false,"suffix":""},{"dropping-particle":"","family":"Paus","given":"Tom????","non-dropping-particle":"","parse-names":false,"suffix":""},{"dropping-particle":"","family":"Martin","given":"Nicholas G.","non-dropping-particle":"","parse-names":false,"suffix":""},{"dropping-particle":"","family":"Biffar","given":"Reiner","non-dropping-particle":"","parse-names":false,"suffix":""},{"dropping-particle":"","family":"Kayser","given":"Manfred","non-dropping-particle":"","parse-names":false,"suffix":""}],"container-title":"PLoS Genetics","id":"ITEM-1","issue":"9","issued":{"date-parts":[["2012"]]},"title":"A Genome-Wide Association Study Identifies Five Loci Influencing Facial Morphology in Europeans","type":"article-journal","volume":"8"},"uris":["http://www.mendeley.com/documents/?uuid=6513acb8-b119-4042-a072-4105a8994a81"]},{"id":"ITEM-2","itemData":{"DOI":"10.1016/j.ajhg.2011.12.021","ISBN":"1537-6605 (Electronic)\r0002-9297 (Linking)","ISSN":"00029297","PMID":"22341974","abstract":"Craniofacial morphology is highly heritable, but little is known about which genetic variants influence normal facial variation in the general population. We aimed to identify genetic variants associated with normal facial variation in a population-based cohort of 15-year-olds from the Avon Longitudinal Study of Parents and Children. 3D high-resolution images were obtained with two laser scanners, these were merged and aligned, and 22 landmarks were identified and their x, y, and z coordinates used to generate 54 3D distances reflecting facial features. 14 principal components (PCs) were also generated from the landmark locations. We carried out genome-wide association analyses of these distances and PCs in 2,185 adolescents and attempted to replicate any significant associations in a further 1,622 participants. In the discovery analysis no associations were observed with the PCs, but we identified four associations with the distances, and one of these, the association between rs7559271 in PAX3 and the nasion to midendocanthion distance (n-men), was replicated (p = 4 × 10 -7). In a combined analysis, each G allele of rs7559271 was associated with an increase in n-men distance of 0.39 mm (p = 4 × 10 -16), explaining 1.3% of the variance. Independent associations were observed in both the z (nasion prominence) and y (nasion height) dimensions (p = 9 × 10 -9 and p = 9 × 10 -10, respectively), suggesting that the locus primarily influences growth in the yz plane. Rare variants in PAX3 are known to cause Waardenburg syndrome, which involves deafness, pigmentary abnormalities, and facial characteristics including a broad nasal bridge. Our findings show that common variants within this gene also influence normal craniofacial development. © 2012 The American Society of Human Genetics.","author":[{"dropping-particle":"","family":"Paternoster","given":"Lavinia","non-dropping-particle":"","parse-names":false,"suffix":""},{"dropping-particle":"","family":"Zhurov","given":"Alexei I.","non-dropping-particle":"","parse-names":false,"suffix":""},{"dropping-particle":"","family":"Toma","given":"Arshed M.","non-dropping-particle":"","parse-names":false,"suffix":""},{"dropping-particle":"","family":"Kemp","given":"John P.","non-dropping-particle":"","parse-names":false,"suffix":""},{"dropping-particle":"","family":"Pourcain","given":"Beate","non-dropping-particle":"St.","parse-names":false,"suffix":""},{"dropping-particle":"","family":"Timpson","given":"Nicholas J.","non-dropping-particle":"","parse-names":false,"suffix":""},{"dropping-particle":"","family":"McMahon","given":"George","non-dropping-particle":"","parse-names":false,"suffix":""},{"dropping-particle":"","family":"McArdle","given":"Wendy","non-dropping-particle":"","parse-names":false,"suffix":""},{"dropping-particle":"","family":"Ring","given":"Susan M.","non-dropping-particle":"","parse-names":false,"suffix":""},{"dropping-particle":"","family":"Smith","given":"George Davey","non-dropping-particle":"","parse-names":false,"suffix":""},{"dropping-particle":"","family":"Richmond","given":"Stephen","non-dropping-particle":"","parse-names":false,"suffix":""},{"dropping-particle":"","family":"Evans","given":"David M.","non-dropping-particle":"","parse-names":false,"suffix":""}],"container-title":"American Journal of Human Genetics","id":"ITEM-2","issue":"3","issued":{"date-parts":[["2012"]]},"page":"478-485","publisher":"The American Society of Human Genetics","title":"Genome-wide association study of three-dimensional facial morphology identifies a variant in PAX3 associated with nasion position","type":"article-journal","volume":"90"},"uris":["http://www.mendeley.com/documents/?uuid=e8777db3-9af1-45be-9f87-1116d9f5c21f"]},{"id":"ITEM-3","itemData":{"DOI":"10.1038/s41588-018-0057-4","ISSN":"1061-4036","author":[{"dropping-particle":"","family":"Claes","given":"Peter","non-dropping-particle":"","parse-names":false,"suffix":""},{"dropping-particle":"","family":"Roosenboom","given":"Jasmien","non-dropping-particle":"","parse-names":false,"suffix":""},{"dropping-particle":"","family":"White","given":"Julie D.","non-dropping-particle":"","parse-names":false,"suffix":""},{"dropping-particle":"","family":"Swigut","given":"Tomek","non-dropping-particle":"","parse-names":false,"suffix":""},{"dropping-particle":"","family":"Sero","given":"Dzemila","non-dropping-particle":"","parse-names":false,"suffix":""},{"dropping-particle":"","family":"Li","given":"Jiarui","non-dropping-particle":"","parse-names":false,"suffix":""},{"dropping-particle":"","family":"Lee","given":"Myoung Keun","non-dropping-particle":"","parse-names":false,"suffix":""},{"dropping-particle":"","family":"Zaidi","given":"Arslan","non-dropping-particle":"","parse-names":false,"suffix":""},{"dropping-particle":"","family":"Mattern","given":"Brooke C.","non-dropping-particle":"","parse-names":false,"suffix":""},{"dropping-particle":"","family":"Liebowitz","given":"Corey","non-dropping-particle":"","parse-names":false,"suffix":""},{"dropping-particle":"","family":"Pearson","given":"Laurel","non-dropping-particle":"","parse-names":false,"suffix":""},{"dropping-particle":"","family":"González","given":"Tomás","non-dropping-particle":"","parse-names":false,"suffix":""},{"dropping-particle":"","family":"Leslie","given":"Elizabeth J.","non-dropping-particle":"","parse-names":false,"suffix":""},{"dropping-particle":"","family":"Carlson","given":"Jenna C.","non-dropping-particle":"","parse-names":false,"suffix":""},{"dropping-particle":"","family":"Orlova","given":"Ekaterina","non-dropping-particle":"","parse-names":false,"suffix":""},{"dropping-particle":"","family":"Suetens","given":"Paul","non-dropping-particle":"","parse-names":false,"suffix":""},{"dropping-particle":"","family":"Vandermeulen","given":"Dirk","non-dropping-particle":"","parse-names":false,"suffix":""},{"dropping-particle":"","family":"Feingold","given":"Eleanor","non-dropping-particle":"","parse-names":false,"suffix":""},{"dropping-particle":"","family":"Marazita","given":"Mary L.","non-dropping-particle":"","parse-names":false,"suffix":""},{"dropping-particle":"","family":"Shaffer","given":"John R.","non-dropping-particle":"","parse-names":false,"suffix":""},{"dropping-particle":"","family":"Wysocka","given":"Joanna","non-dropping-particle":"","parse-names":false,"suffix":""},{"dropping-particle":"","family":"Shriver","given":"Mark D.","non-dropping-particle":"","parse-names":false,"suffix":""},{"dropping-particle":"","family":"Weinberg","given":"Seth M.","non-dropping-particle":"","parse-names":false,"suffix":""}],"container-title":"Nature Genetics","id":"ITEM-3","issued":{"date-parts":[["2018"]]},"title":"Genome-wide mapping of global-to-local genetic effects on human facial shape","type":"article-journal"},"uris":["http://www.mendeley.com/documents/?uuid=b8bd7ecb-9559-4f8e-a551-50976763bea0"]},{"id":"ITEM-4","itemData":{"abstract":"Human facial diversity is substantial, complex, and largely scientifically unexplained. We used spatially dense quasi- landmarks to measure face shape in population samples with mixed West African and European ancestry from three locations (United States, Brazil, and Cape Verde). Using bootstrapped response-based imputation modeling (BRIM), we uncover the relationships between facial variation and the effects of sex, genomic ancestry, and a subset of craniofacial candidate genes. The facial effects of these variables are summarized as response-based imputed predictor (RIP) variables, which are validated using self-reported sex, genomic ancestry, and observer-based facial ratings (femininity and proportional ancestry) and judgments (sex and population group). By jointly modeling sex, genomic ancestry, and genotype, the independent effects of particular alleles on facial features can be uncovered. Results on a set of 20 genes showing significant effects on facial features provide support for this approach as a novel means to identify genes affecting normal-range facial features and for approximating the appearance of a face from genetic markers.","author":[{"dropping-particle":"","family":"Claes","given":"Peter","non-dropping-particle":"","parse-names":false,"suffix":""},{"dropping-particle":"","family":"Liberton","given":"Denise","non-dropping-particle":"","parse-names":false,"suffix":""},{"dropping-particle":"","family":"Daniels","given":"Katleen","non-dropping-particle":"","parse-names":false,"suffix":""},{"dropping-particle":"","family":"Matthes Rosana","given":"Kerri","non-dropping-particle":"","parse-names":false,"suffix":""},{"dropping-particle":"","family":"Quillen","given":"Ellen","non-dropping-particle":"","parse-names":false,"suffix":""},{"dropping-particle":"","family":"Pearson","given":"Laurel","non-dropping-particle":"","parse-names":false,"suffix":""},{"dropping-particle":"","family":"McEvoy","given":"Brian","non-dropping-particle":"","parse-names":false,"suffix":""},{"dropping-particle":"","family":"Bauchet","given":"Marc","non-dropping-particle":"","parse-names":false,"suffix":""},{"dropping-particle":"","family":"Zaidi","given":"Arslan","non-dropping-particle":"","parse-names":false,"suffix":""},{"dropping-particle":"","family":"Yao","given":"Wei","non-dropping-particle":"","parse-names":false,"suffix":""},{"dropping-particle":"","family":"Tang","given":"Hua","non-dropping-particle":"","parse-names":false,"suffix":""},{"dropping-particle":"","family":"Barsh","given":"Gregory","non-dropping-particle":"","parse-names":false,"suffix":""},{"dropping-particle":"","family":"Absher","given":"Devin M.","non-dropping-particle":"","parse-names":false,"suffix":""},{"dropping-particle":"","family":"Puts","given":"David","non-dropping-particle":"","parse-names":false,"suffix":""},{"dropping-particle":"","family":"Rocha","given":"Jorge","non-dropping-particle":"","parse-names":false,"suffix":""},{"dropping-particle":"","family":"Beleza","given":"Sandra","non-dropping-particle":"","parse-names":false,"suffix":""},{"dropping-particle":"","family":"Pereira","given":"Rinaldo","non-dropping-particle":"","parse-names":false,"suffix":""},{"dropping-particle":"","family":"Baynam","given":"Gareth","non-dropping-particle":"","parse-names":false,"suffix":""},{"dropping-particle":"","family":"Suetens","given":"Paul","non-dropping-particle":"","parse-names":false,"suffix":""},{"dropping-particle":"","family":"Vandermeulen","given":"Dirk","non-dropping-particle":"","parse-names":false,"suffix":""},{"dropping-particle":"","family":"Wagner","given":"Jennifer","non-dropping-particle":"","parse-names":false,"suffix":""},{"dropping-particle":"","family":"Boster","given":"James","non-dropping-particle":"","parse-names":false,"suffix":""},{"dropping-particle":"","family":"Shriver","given":"Mark","non-dropping-particle":"","parse-names":false,"suffix":""}],"container-title":"PLOS Genetics","id":"ITEM-4","issue":"3","issued":{"date-parts":[["2014"]]},"page":"1-14","title":"Modeling 3D Facial Shape from DNA","type":"article-journal","volume":"10"},"uris":["http://www.mendeley.com/documents/?uuid=83b00bd9-c824-4f09-857f-3b9b056cd1a5"]},{"id":"ITEM-5","itemData":{"DOI":"10.1371/journal.pgen.1006149","ISBN":"2682012000","ISSN":"15537404","PMID":"27560520","abstract":"Numerous lines of evidence point to a genetic basis for facial morphology in humans, yet little is known about how specific genetic variants relate to the phenotypic expression of many common facial features. We conducted genome-wide association meta-analyses of 20 quantitative facial measurements derived from the 3D surface images of 3118 healthy individuals of European ancestry belonging to two US cohorts. Analyses were performed on just under one million genotyped SNPs (Illumina OmniExpress+Exome v1.2 array) imputed to the 1000 Genomes reference panel (Phase 3). We observed genome-wide significant associations (p &lt; 5 x 10-8) for cranial base width at 14q21.1 and 20q12, intercanthal width at 1p13.3 and Xq13.2, nasal width at 20p11.22, nasal ala length at 14q11.2, and upper facial depth at 11q22.1. Several genes in the associated regions are known to play roles in craniofacial development or in syndromes affecting the face: MAFB, PAX9, MIPOL1, ALX3, HDAC8, and PAX1. We also tested genotype-phenotype associations reported in two previous genome-wide studies and found evidence of replication for nasal ala length and SNPs in CACNA2D3 and PRDM16. These results provide further evidence that common variants in regions harboring genes of known craniofacial function contribute to normal variation in human facial features. Improved understanding of the genes associated with facial morphology in healthy individuals can provide insights into the pathways and mechanisms controlling normal and abnormal facial morphogenesis.","author":[{"dropping-particle":"","family":"Shaffer","given":"John R.","non-dropping-particle":"","parse-names":false,"suffix":""},{"dropping-particle":"","family":"Orlova","given":"Ekaterina","non-dropping-particle":"","parse-names":false,"suffix":""},{"dropping-particle":"","family":"Lee","given":"Myoung Keun","non-dropping-particle":"","parse-names":false,"suffix":""},{"dropping-particle":"","family":"Leslie","given":"Elizabeth J.","non-dropping-particle":"","parse-names":false,"suffix":""},{"dropping-particle":"","family":"Raffensperger","given":"Zachary D.","non-dropping-particle":"","parse-names":false,"suffix":""},{"dropping-particle":"","family":"Heike","given":"Carrie L.","non-dropping-particle":"","parse-names":false,"suffix":""},{"dropping-particle":"","family":"Cunningham","given":"Michael L.","non-dropping-particle":"","parse-names":false,"suffix":""},{"dropping-particle":"","family":"Hecht","given":"Jacqueline T.","non-dropping-particle":"","parse-names":false,"suffix":""},{"dropping-particle":"","family":"Kau","given":"Chung How","non-dropping-particle":"","parse-names":false,"suffix":""},{"dropping-particle":"","family":"Nidey","given":"Nichole L.","non-dropping-particle":"","parse-names":false,"suffix":""},{"dropping-particle":"","family":"Moreno","given":"Lina M.","non-dropping-particle":"","parse-names":false,"suffix":""},{"dropping-particle":"","family":"Wehby","given":"George L.","non-dropping-particle":"","parse-names":false,"suffix":""},{"dropping-particle":"","family":"Murray","given":"Jeffrey C.","non-dropping-particle":"","parse-names":false,"suffix":""},{"dropping-particle":"","family":"Laurie","given":"Cecelia A.","non-dropping-particle":"","parse-names":false,"suffix":""},{"dropping-particle":"","family":"Laurie","given":"Cathy C.","non-dropping-particle":"","parse-names":false,"suffix":""},{"dropping-particle":"","family":"Cole","given":"Joanne","non-dropping-particle":"","parse-names":false,"suffix":""},{"dropping-particle":"","family":"Ferrara","given":"Tracey","non-dropping-particle":"","parse-names":false,"suffix":""},{"dropping-particle":"","family":"Santorico","given":"Stephanie","non-dropping-particle":"","parse-names":false,"suffix":""},{"dropping-particle":"","family":"Klein","given":"Ophir","non-dropping-particle":"","parse-names":false,"suffix":""},{"dropping-particle":"","family":"Mio","given":"Washington","non-dropping-particle":"","parse-names":false,"suffix":""},{"dropping-particle":"","family":"Feingold","given":"Eleanor","non-dropping-particle":"","parse-names":false,"suffix":""},{"dropping-particle":"","family":"Hallgrimsson","given":"Benedikt","non-dropping-particle":"","parse-names":false,"suffix":""},{"dropping-particle":"","family":"Spritz","given":"Richard A.","non-dropping-particle":"","parse-names":false,"suffix":""},{"dropping-particle":"","family":"Marazita","given":"Mary L.","non-dropping-particle":"","parse-names":false,"suffix":""},{"dropping-particle":"","family":"Weinberg","given":"Seth M.","non-dropping-particle":"","parse-names":false,"suffix":""}],"container-title":"PLoS Genetics","id":"ITEM-5","issue":"8","issued":{"date-parts":[["2016"]]},"page":"1-21","title":"Genome-Wide Association Study Reveals Multiple Loci Influencing Normal Human Facial Morphology","type":"article-journal","volume":"12"},"uris":["http://www.mendeley.com/documents/?uuid=a74b97e8-3673-4d47-9805-f508d0827b23"]}],"mendeley":{"formattedCitation":"(Claes et al., 2014, 2018; Liu et al., 2012; Paternoster et al., 2012; Shaffer et al., 2016)","plainTextFormattedCitation":"(Claes et al., 2014, 2018; Liu et al., 2012; Paternoster et al., 2012; Shaffer et al., 2016)","previouslyFormattedCitation":"(Claes et al., 2014, 2018; Liu et al., 2012; Paternoster et al., 2012; Shaffer et al., 2016)"},"properties":{"noteIndex":0},"schema":"https://github.com/citation-style-language/schema/raw/master/csl-citation.json"}</w:instrText>
        </w:r>
        <w:r w:rsidR="007A4BF5">
          <w:fldChar w:fldCharType="separate"/>
        </w:r>
        <w:r w:rsidR="007A4BF5" w:rsidRPr="00B8310D">
          <w:rPr>
            <w:noProof/>
          </w:rPr>
          <w:t>(Claes et al., 2014, 2018; Liu et al., 2012; Paternoster et al., 2012; Shaffer et al., 2016)</w:t>
        </w:r>
        <w:r w:rsidR="007A4BF5">
          <w:fldChar w:fldCharType="end"/>
        </w:r>
        <w:r w:rsidR="007A4BF5">
          <w:t xml:space="preserve">, and studies of dysmorphology </w:t>
        </w:r>
        <w:r w:rsidR="007A4BF5">
          <w:fldChar w:fldCharType="begin" w:fldLock="1"/>
        </w:r>
        <w:r w:rsidR="007A4BF5">
          <w:instrText>ADDIN CSL_CITATION {"citationItems":[{"id":"ITEM-1","itemData":{"DOI":"10.1002/ajpa.21583","ISSN":"1096-8644","PMID":"21996933","abstract":"Down syndrome (DS), resulting from trisomy of chromosome 21, is the most common live-born human aneuploidy. The phenotypic expression of trisomy 21 produces variable, though characteristic, facial morphology. Although certain facial features have been documented quantitatively and qualitatively as characteristic of DS (e.g., epicanthic folds, macroglossia, and hypertelorism), all of these traits occur in other craniofacial conditions with an underlying genetic cause. We hypothesize that the typical DS face is integrated differently than the face of non-DS siblings, and that the pattern of morphological integration unique to individuals with DS will yield information about underlying developmental associations between facial regions. We statistically compared morphological integration patterns of immature DS faces (N = 53) with those of non-DS siblings (N = 54), aged 6-12 years using 31 distances estimated from 3D coordinate data representing 17 anthropometric landmarks recorded on 3D digital photographic images. Facial features are affected differentially in DS, as evidenced by statistically significant differences in integration both within and between facial regions. Our results suggest a differential affect of trisomy on facial prominences during craniofacial development.","author":[{"dropping-particle":"","family":"Starbuck","given":"John M","non-dropping-particle":"","parse-names":false,"suffix":""},{"dropping-particle":"","family":"Reeves","given":"Roger H","non-dropping-particle":"","parse-names":false,"suffix":""},{"dropping-particle":"","family":"Richtsmeier","given":"Joan T","non-dropping-particle":"","parse-names":false,"suffix":""}],"container-title":"American Journal of Physical Anthropology","id":"ITEM-1","issue":"4","issued":{"date-parts":[["2011","12"]]},"page":"560-8","title":"Morphological integration of soft-tissue facial morphology in Down Syndrome and siblings.","type":"article-journal","volume":"146"},"uris":["http://www.mendeley.com/documents/?uuid=13c7d435-0a61-4f09-9281-5f6fc4ce56db"]},{"id":"ITEM-2","itemData":{"DOI":"10.1007/s00439-014-1455-z","ISSN":"1432-1203","PMID":"24889830","abstract":"Sequencing technology is increasingly demonstrating the impact of genomic copy number variation (CNV) on phenotypes. Opposing variation in growth, head size, cognition and behaviour is known to result from deletions and reciprocal duplications of some genomic regions. We propose normative inversion of face shape, opposing difference from a matched norm, as a basis for investigating the effects of gene dosage on craniofacial development. We use dense surface modelling techniques to match any face (or part of a face) to a facial norm of unaffected individuals of matched age, sex and ethnicity and then we reverse the individual's face shape differences from the matched norm to produce the normative inversion. We demonstrate for five genomic regions, 4p16.3, 7q11.23, 11p15, 16p13.3 and 17p11.2, that such inversion for individuals with a duplication or (epi)-mutation produces facial forms remarkably similar to those associated with a deletion or opposite (epi-)mutation of the same region, and vice versa. The ability to visualise and quantify face shape effects of gene dosage is of major benefit for determining whether a CNV is the cause of the phenotype of an individual and for predicting reciprocal consequences. It enables face shape to be used as a relatively simple and inexpensive functional analysis of the gene(s) involved.","author":[{"dropping-particle":"","family":"Hammond","given":"Peter","non-dropping-particle":"","parse-names":false,"suffix":""},{"dropping-particle":"","family":"McKee","given":"Shane","non-dropping-particle":"","parse-names":false,"suffix":""},{"dropping-particle":"","family":"Suttie","given":"Michael","non-dropping-particle":"","parse-names":false,"suffix":""},{"dropping-particle":"","family":"Allanson","given":"Judith E","non-dropping-particle":"","parse-names":false,"suffix":""},{"dropping-particle":"","family":"Cobben","given":"Jan-Maarten","non-dropping-particle":"","parse-names":false,"suffix":""},{"dropping-particle":"","family":"Maas","given":"Saskia M","non-dropping-particle":"","parse-names":false,"suffix":""},{"dropping-particle":"","family":"Quarrell","given":"Oliver","non-dropping-particle":"","parse-names":false,"suffix":""},{"dropping-particle":"","family":"Smith","given":"Ann C M","non-dropping-particle":"","parse-names":false,"suffix":""},{"dropping-particle":"","family":"Lewis","given":"Suzanne","non-dropping-particle":"","parse-names":false,"suffix":""},{"dropping-particle":"","family":"Tassabehji","given":"May","non-dropping-particle":"","parse-names":false,"suffix":""},{"dropping-particle":"","family":"Sisodiya","given":"Sanjay M","non-dropping-particle":"","parse-names":false,"suffix":""},{"dropping-particle":"","family":"Mattina","given":"Teresa","non-dropping-particle":"","parse-names":false,"suffix":""},{"dropping-particle":"","family":"Hennekam","given":"Raoul C M","non-dropping-particle":"","parse-names":false,"suffix":""}],"container-title":"Human Genetics","id":"ITEM-2","issue":"9","issued":{"date-parts":[["2014","9"]]},"page":"1117-25","title":"Opposite effects on facial morphology due to gene dosage sensitivity.","type":"article-journal","volume":"133"},"uris":["http://www.mendeley.com/documents/?uuid=10998da8-b2ec-4fe5-b783-17d6ea95806e"]},{"id":"ITEM-3","itemData":{"DOI":"10.1016/j.alcohol.2009.10.016","ISBN":"1873-6823 (Electronic)\\r0741-8329 (Linking)","ISSN":"07418329","PMID":"20060678","abstract":"Directional asymmetry, the systematic differences between the left and right body sides, is widespread in human populations. Changes in directional asymmetry are associated with various disorders that affect craniofacial development. Because facial dysmorphology is a key criterion for diagnosing fetal alcohol syndrome (FAS), the question arises whether in utero alcohol exposure alters directional asymmetry in the face. Data on the relative position of 17 morphologic landmarks were obtained from facial scans of children who were classified as either FAS or control. Shape data obtained from the landmarks were analyzed with the methods of geometric morphometrics. Our analyses showed significant directional asymmetry of facial shape, consisting primarily of a shift of midline landmarks to the right and a displacement of the landmarks around the eyes to the left. The asymmetry of FAS and control groups differed significantly and average directional asymmetry was increased in those individuals exposed to alcohol in utero. These results suggest that the developmental consequences of fetal alcohol exposure affect a wide range of craniofacial features in addition to those generally recognized and used for diagnosis of FAS. ?? 2010 Elsevier Inc.","author":[{"dropping-particle":"","family":"Klingenberg","given":"C. P.","non-dropping-particle":"","parse-names":false,"suffix":""},{"dropping-particle":"","family":"Wetherill","given":"L.","non-dropping-particle":"","parse-names":false,"suffix":""},{"dropping-particle":"","family":"Rogers","given":"J.","non-dropping-particle":"","parse-names":false,"suffix":""},{"dropping-particle":"","family":"Moore","given":"E.","non-dropping-particle":"","parse-names":false,"suffix":""},{"dropping-particle":"","family":"Ward","given":"R.","non-dropping-particle":"","parse-names":false,"suffix":""},{"dropping-particle":"","family":"Autti-Rämö","given":"I.","non-dropping-particle":"","parse-names":false,"suffix":""},{"dropping-particle":"","family":"Fagerlund","given":"Å","non-dropping-particle":"","parse-names":false,"suffix":""},{"dropping-particle":"","family":"Jacobson","given":"S. W.","non-dropping-particle":"","parse-names":false,"suffix":""},{"dropping-particle":"","family":"Robinson","given":"L. K.","non-dropping-particle":"","parse-names":false,"suffix":""},{"dropping-particle":"","family":"Hoyme","given":"H. E.","non-dropping-particle":"","parse-names":false,"suffix":""},{"dropping-particle":"","family":"Mattson","given":"S. N.","non-dropping-particle":"","parse-names":false,"suffix":""},{"dropping-particle":"","family":"Li","given":"T. K.","non-dropping-particle":"","parse-names":false,"suffix":""},{"dropping-particle":"","family":"Riley","given":"E. P.","non-dropping-particle":"","parse-names":false,"suffix":""},{"dropping-particle":"","family":"Foroud","given":"T.","non-dropping-particle":"","parse-names":false,"suffix":""}],"container-title":"Alcohol","id":"ITEM-3","issue":"7-8","issued":{"date-parts":[["2010"]]},"page":"649-657","title":"Prenatal alcohol exposure alters the patterns of facial asymmetry","type":"article-journal","volume":"44"},"uris":["http://www.mendeley.com/documents/?uuid=d33669dd-f5d1-42b3-961c-a1e7d9feff76"]},{"id":"ITEM-4","itemData":{"DOI":"10.1002/(SICI)1097-0177(200002)217:2&lt;137::AID-DVDY1&gt;3.0.CO;2-N","ISSN":"1058-8388","PMID":"10706138","abstract":"Mouse genetic models can be used to dissect molecular mechanisms that result in human disease. This approach requires detection and demonstration of compelling parallels between phenotypes in mouse and human. Ts65Dn mice are at dosage imbalance for many of the same genes duplicated in trisomy 21 or Down syndrome (DS), the most common live-born human aneuploidy. Analysis of the craniofacial skeleton of Ts65Dn mice using three-dimensional morphometric methods demonstrates an absolute correspondence between Ts65Dn and DS craniofacial dysmorphology, a distinctive and completely penetrant DS phenotype. The genes at dosage imbalance in Ts65Dn are localized to a small region of mouse chromosome 16 and, by comparative mapping, to the corresponding region of human Chromosome 21, providing independent experimental data supporting the contribution of genes in this region to this characteristic DS phenotype. This analysis establishes precise parallels in human and mouse skull phenotypes resulting from dosage imbalance for the same genes, revealing strong conservation of the evolved developmental genetic program that underlies mammalian skull morphology and validating the use of this mouse model in the analysis of this important DS phenotype. This evolutionary conservation further establishes the mouse as a valid model for a wide range of syndromes producing craniofacial maldevelopment.","author":[{"dropping-particle":"","family":"Richtsmeier","given":"Joan T","non-dropping-particle":"","parse-names":false,"suffix":""},{"dropping-particle":"","family":"Baxter","given":"Laura L","non-dropping-particle":"","parse-names":false,"suffix":""},{"dropping-particle":"","family":"Reeves","given":"Roger H","non-dropping-particle":"","parse-names":false,"suffix":""}],"container-title":"Developmental Dynamics","id":"ITEM-4","issue":"2","issued":{"date-parts":[["2000","3"]]},"page":"137-45","title":"Parallels of craniofacial maldevelopment in Down syndrome and Ts65Dn mice.","type":"article-journal","volume":"217"},"uris":["http://www.mendeley.com/documents/?uuid=c2ea27f9-d85f-43ef-a21c-b7e9a676fbfa"]},{"id":"ITEM-5","itemData":{"DOI":"10.1002/1096-8628(20000717)93:2&lt;143::AID-AJMG12&gt;3.0.CO;2-Q","ISBN":"0148-7299","ISSN":"01487299","PMID":"2000219850","abstract":"We investigated soft tissue facial asymmetry in normal and syndrome- affected individuals ranging in age from 1 year to adulthood. The purposes of our study were to determine if facial asymmetry was greater in syndrome- affected individuals than in normal individuals and, if true, to distinguish those measurements that could be used in routine screening to identify the presence of syndromes in uncertain patients and, lastly, to investigate the causes of measurement asymmetry at the level of the landmarks. The last purpose was possible because we used a stereophotogrammetric method with which the three-dimensional (3D) landmark positions were obtained. In the statistically significantly different measurements, those from the right side were dominant, with one exception in each group, except normal males. In all groups the landmark analyses demonstrated the same trends, and while there was far less patterning in the 3D coordinates, these results were also consistent between the four groups. We compared the statistical findings of the 3D coordinates and measurements and found that there was no predictable relationship between significant findings in the landmarks and the measurements. In particular, we noted that statistical differences in measurements did not infer significant differences in the positions of the landmarks between the right and left sides of the face. Both the normal and syndrome-affected groups appeared to be equally canalized and similarly affected by developmental noise: When the bilateral measurement differences of each syndrome-affected subject were compared to the limits of normal asymmetry, less than 10% of the comparisons exceeded the norms. (C) 2000 Wiley-Liss, Inc.","author":[{"dropping-particle":"","family":"Shaner","given":"Deborah J.","non-dropping-particle":"","parse-names":false,"suffix":""},{"dropping-particle":"","family":"Peterson","given":"Arthur E.","non-dropping-particle":"","parse-names":false,"suffix":""},{"dropping-particle":"","family":"Beattie","given":"Owen B.","non-dropping-particle":"","parse-names":false,"suffix":""},{"dropping-particle":"","family":"Bamforth","given":"J. Stephen","non-dropping-particle":"","parse-names":false,"suffix":""}],"container-title":"American Journal of Medical Genetics","id":"ITEM-5","issue":"2","issued":{"date-parts":[["2000"]]},"page":"143-154","title":"Assessment of soft tissue facial asymmetry in medically normal and syndrome-affected individuals by analysis of landmarks and measurements","type":"article-journal","volume":"93"},"uris":["http://www.mendeley.com/documents/?uuid=57e75975-6622-47b7-8883-894dfaf4a676"]}],"mendeley":{"formattedCitation":"(Hammond et al., 2014; Klingenberg et al., 2010; Richtsmeier et al., 2000; Shaner et al., 2000; Starbuck et al., 2011)","plainTextFormattedCitation":"(Hammond et al., 2014; Klingenberg et al., 2010; Richtsmeier et al., 2000; Shaner et al., 2000; Starbuck et al., 2011)","previouslyFormattedCitation":"(Hammond et al., 2014; Klingenberg et al., 2010; Richtsmeier et al., 2000; Shaner et al., 2000; Starbuck et al., 2011)"},"properties":{"noteIndex":0},"schema":"https://github.com/citation-style-language/schema/raw/master/csl-citation.json"}</w:instrText>
        </w:r>
        <w:r w:rsidR="007A4BF5">
          <w:fldChar w:fldCharType="separate"/>
        </w:r>
        <w:r w:rsidR="007A4BF5" w:rsidRPr="00B8310D">
          <w:rPr>
            <w:noProof/>
          </w:rPr>
          <w:t>(Hammond et al., 2014; Klingenberg et al., 2010; Richtsmeier et al., 2000; Shaner et al., 2000; Starbuck et al., 2011)</w:t>
        </w:r>
        <w:r w:rsidR="007A4BF5">
          <w:fldChar w:fldCharType="end"/>
        </w:r>
      </w:ins>
      <w:ins w:id="74" w:author="Harry Matthews" w:date="2018-06-01T09:23:00Z">
        <w:r w:rsidR="00663109">
          <w:t>.</w:t>
        </w:r>
      </w:ins>
      <w:commentRangeEnd w:id="40"/>
      <w:ins w:id="75" w:author="Harry Matthews" w:date="2018-06-01T10:48:00Z">
        <w:r w:rsidR="00953D20">
          <w:rPr>
            <w:rStyle w:val="CommentReference"/>
          </w:rPr>
          <w:commentReference w:id="40"/>
        </w:r>
      </w:ins>
    </w:p>
    <w:p w14:paraId="74BAA44C" w14:textId="674C69A1" w:rsidR="007A60E2" w:rsidRDefault="0069551E" w:rsidP="006C0DA4">
      <w:pPr>
        <w:rPr>
          <w:ins w:id="76" w:author="Harry Matthews" w:date="2018-06-01T10:34:00Z"/>
          <w:rFonts w:cs="Times New Roman"/>
          <w:szCs w:val="24"/>
        </w:rPr>
      </w:pPr>
      <w:ins w:id="77" w:author="Harry Matthews" w:date="2018-06-01T08:47:00Z">
        <w:r>
          <w:t xml:space="preserve">However, manual landmarking is </w:t>
        </w:r>
      </w:ins>
      <w:ins w:id="78" w:author="Harry Matthews" w:date="2018-06-01T08:48:00Z">
        <w:r>
          <w:t>tedious to perform, difficult to standardize</w:t>
        </w:r>
      </w:ins>
      <w:ins w:id="79" w:author="Harry Matthews" w:date="2018-06-01T08:49:00Z">
        <w:r>
          <w:t xml:space="preserve"> in practice</w:t>
        </w:r>
      </w:ins>
      <w:ins w:id="80" w:author="Harry Matthews" w:date="2018-06-01T08:48:00Z">
        <w:r>
          <w:t xml:space="preserve">, and prone to intra and inter-operator error </w:t>
        </w:r>
        <w:r w:rsidRPr="00DC70F5">
          <w:fldChar w:fldCharType="begin">
            <w:fldData xml:space="preserve">PEVuZE5vdGU+PENpdGU+PEF1dGhvcj5GYWdlcnR1bjwvQXV0aG9yPjxZZWFyPjIwMTQ8L1llYXI+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</w:fldData>
          </w:fldChar>
        </w:r>
        <w:r w:rsidRPr="00CF2D94">
          <w:instrText xml:space="preserve"> ADDIN EN.CITE </w:instrText>
        </w:r>
        <w:r w:rsidRPr="00CF2D94">
          <w:fldChar w:fldCharType="begin">
            <w:fldData xml:space="preserve">PEVuZE5vdGU+PENpdGU+PEF1dGhvcj5GYWdlcnR1bjwvQXV0aG9yPjxZZWFyPjIwMTQ8L1llYXI+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</w:fldData>
          </w:fldChar>
        </w:r>
        <w:r w:rsidRPr="00CF2D94">
          <w:instrText xml:space="preserve"> ADDIN EN.CITE.DATA </w:instrText>
        </w:r>
        <w:r w:rsidRPr="00CF2D94">
          <w:fldChar w:fldCharType="end"/>
        </w:r>
        <w:r w:rsidRPr="00DC70F5">
          <w:fldChar w:fldCharType="separate"/>
        </w:r>
        <w:r w:rsidRPr="00CF2D94">
          <w:t>(</w:t>
        </w:r>
        <w:r>
          <w:fldChar w:fldCharType="begin"/>
        </w:r>
        <w:r>
          <w:instrText xml:space="preserve"> HYPERLINK \l "_ENREF_43" \o "Fagertun, 2014 #174" </w:instrText>
        </w:r>
        <w:r>
          <w:fldChar w:fldCharType="separate"/>
        </w:r>
        <w:r w:rsidRPr="00CF2D94">
          <w:t>Fagertun et al., 2014</w:t>
        </w:r>
        <w:r>
          <w:fldChar w:fldCharType="end"/>
        </w:r>
        <w:r w:rsidRPr="00CF2D94">
          <w:t xml:space="preserve">, </w:t>
        </w:r>
        <w:r>
          <w:fldChar w:fldCharType="begin"/>
        </w:r>
        <w:r>
          <w:instrText xml:space="preserve"> HYPERLINK \l "_ENREF_127" \o "Toma, 2009 #177" </w:instrText>
        </w:r>
        <w:r>
          <w:fldChar w:fldCharType="separate"/>
        </w:r>
        <w:r w:rsidRPr="00CF2D94">
          <w:t>Toma et al., 2009</w:t>
        </w:r>
        <w:r>
          <w:fldChar w:fldCharType="end"/>
        </w:r>
        <w:r w:rsidRPr="00CF2D94">
          <w:t xml:space="preserve">, </w:t>
        </w:r>
        <w:r>
          <w:fldChar w:fldCharType="begin"/>
        </w:r>
        <w:r>
          <w:instrText xml:space="preserve"> HYPERLINK \l "_ENREF_135" \o "Weinberg, 2004 #81" </w:instrText>
        </w:r>
        <w:r>
          <w:fldChar w:fldCharType="separate"/>
        </w:r>
        <w:r w:rsidRPr="00CF2D94">
          <w:t>Weinberg et al., 2004</w:t>
        </w:r>
        <w:r>
          <w:fldChar w:fldCharType="end"/>
        </w:r>
        <w:r w:rsidRPr="00CF2D94">
          <w:t>, von Cramon-Taubadel et al., 2007)</w:t>
        </w:r>
        <w:r w:rsidRPr="00DC70F5">
          <w:fldChar w:fldCharType="end"/>
        </w:r>
      </w:ins>
      <w:ins w:id="81" w:author="Harry Matthews" w:date="2018-06-01T08:50:00Z">
        <w:r>
          <w:t>.</w:t>
        </w:r>
      </w:ins>
      <w:ins w:id="82" w:author="Harry Matthews" w:date="2018-06-01T09:30:00Z">
        <w:r w:rsidR="00BE774F">
          <w:t xml:space="preserve"> Furthermore</w:t>
        </w:r>
        <w:r w:rsidR="008042D5">
          <w:t>, sparse landmark configurations</w:t>
        </w:r>
        <w:r w:rsidR="00BE774F">
          <w:t xml:space="preserve"> can only quantify the form at defined landmark locations that can be indicated by a human</w:t>
        </w:r>
        <w:commentRangeStart w:id="83"/>
        <w:r w:rsidR="00BE774F">
          <w:t>.</w:t>
        </w:r>
      </w:ins>
      <w:ins w:id="84" w:author="Harry Matthews" w:date="2018-06-01T09:46:00Z">
        <w:r w:rsidR="004A6CD8">
          <w:t xml:space="preserve"> An alternative is </w:t>
        </w:r>
        <w:r w:rsidR="00D22D3B">
          <w:t>to automatically indicate quas</w:t>
        </w:r>
      </w:ins>
      <w:ins w:id="85" w:author="Harry Matthews" w:date="2018-06-01T09:52:00Z">
        <w:r w:rsidR="00D22D3B">
          <w:t>i</w:t>
        </w:r>
      </w:ins>
      <w:ins w:id="86" w:author="Harry Matthews" w:date="2018-06-01T09:46:00Z">
        <w:r w:rsidR="004A6CD8">
          <w:t xml:space="preserve">-landmarks across the entire surface of the </w:t>
        </w:r>
      </w:ins>
      <w:ins w:id="87" w:author="Harry Matthews" w:date="2018-06-01T09:47:00Z">
        <w:r w:rsidR="004A6CD8">
          <w:t>structure.</w:t>
        </w:r>
      </w:ins>
      <w:commentRangeEnd w:id="83"/>
      <w:ins w:id="88" w:author="Harry Matthews" w:date="2018-06-01T09:52:00Z">
        <w:r w:rsidR="00D22D3B">
          <w:rPr>
            <w:rStyle w:val="CommentReference"/>
          </w:rPr>
          <w:commentReference w:id="83"/>
        </w:r>
      </w:ins>
      <w:ins w:id="89" w:author="Harry Matthews" w:date="2018-06-01T09:47:00Z">
        <w:r w:rsidR="004A6CD8">
          <w:t xml:space="preserve"> This is achieved by gradually warping </w:t>
        </w:r>
      </w:ins>
      <w:ins w:id="90" w:author="Harry Matthews" w:date="2018-06-01T09:48:00Z">
        <w:r w:rsidR="00D22D3B">
          <w:t>a generic template image</w:t>
        </w:r>
      </w:ins>
      <w:ins w:id="91" w:author="Harry Matthews" w:date="2018-06-01T09:49:00Z">
        <w:r w:rsidR="00D22D3B">
          <w:t xml:space="preserve"> (composed of thousands of points)</w:t>
        </w:r>
      </w:ins>
      <w:ins w:id="92" w:author="Harry Matthews" w:date="2018-06-01T09:48:00Z">
        <w:r w:rsidR="00D22D3B">
          <w:t xml:space="preserve"> into the shape of each </w:t>
        </w:r>
        <w:r w:rsidR="00D22D3B">
          <w:lastRenderedPageBreak/>
          <w:t>target image</w:t>
        </w:r>
      </w:ins>
      <w:ins w:id="93" w:author="Harry Matthews" w:date="2018-06-01T10:13:00Z">
        <w:r w:rsidR="00571388">
          <w:t xml:space="preserve"> through a non-rigid registration algorithm</w:t>
        </w:r>
      </w:ins>
      <w:ins w:id="94" w:author="Harry Matthews" w:date="2018-06-01T09:48:00Z">
        <w:r w:rsidR="00D22D3B">
          <w:t>. The co-ordin</w:t>
        </w:r>
        <w:r w:rsidR="000B7456">
          <w:t>ates of these</w:t>
        </w:r>
        <w:r w:rsidR="00D22D3B">
          <w:t xml:space="preserve"> warped template</w:t>
        </w:r>
      </w:ins>
      <w:ins w:id="95" w:author="Harry Matthews" w:date="2018-06-01T09:53:00Z">
        <w:r w:rsidR="000B7456">
          <w:t xml:space="preserve">s, </w:t>
        </w:r>
      </w:ins>
      <w:ins w:id="96" w:author="Harry Matthews" w:date="2018-06-01T10:14:00Z">
        <w:r w:rsidR="00571388">
          <w:t>now in the shape of each target</w:t>
        </w:r>
      </w:ins>
      <w:ins w:id="97" w:author="Harry Matthews" w:date="2018-06-01T10:16:00Z">
        <w:r w:rsidR="00571388">
          <w:t>,</w:t>
        </w:r>
      </w:ins>
      <w:ins w:id="98" w:author="Harry Matthews" w:date="2018-06-01T10:14:00Z">
        <w:r w:rsidR="00571388">
          <w:t xml:space="preserve"> </w:t>
        </w:r>
      </w:ins>
      <w:ins w:id="99" w:author="Harry Matthews" w:date="2018-06-01T09:48:00Z">
        <w:r w:rsidR="00D22D3B">
          <w:t xml:space="preserve">can then be treated </w:t>
        </w:r>
      </w:ins>
      <w:ins w:id="100" w:author="Harry Matthews" w:date="2018-06-01T09:49:00Z">
        <w:r w:rsidR="00D22D3B">
          <w:t xml:space="preserve">by geometric morphometric analysis. </w:t>
        </w:r>
      </w:ins>
      <w:ins w:id="101" w:author="Harry Matthews" w:date="2018-06-01T09:50:00Z">
        <w:r w:rsidR="00D22D3B">
          <w:t xml:space="preserve">An automatic approach like this is preferable </w:t>
        </w:r>
      </w:ins>
      <w:ins w:id="102" w:author="Harry Matthews" w:date="2018-06-01T09:38:00Z">
        <w:r w:rsidR="008042D5">
          <w:t xml:space="preserve">for the </w:t>
        </w:r>
      </w:ins>
      <w:ins w:id="103" w:author="Harry Matthews" w:date="2018-06-01T09:35:00Z">
        <w:r w:rsidR="008F33AA">
          <w:t xml:space="preserve">analysis of </w:t>
        </w:r>
      </w:ins>
      <w:ins w:id="104" w:author="Harry Matthews" w:date="2018-06-01T09:36:00Z">
        <w:r w:rsidR="008042D5">
          <w:t>large data-sets</w:t>
        </w:r>
      </w:ins>
      <w:ins w:id="105" w:author="Harry Matthews" w:date="2018-06-01T09:37:00Z">
        <w:r w:rsidR="008042D5">
          <w:t xml:space="preserve">, </w:t>
        </w:r>
      </w:ins>
      <w:ins w:id="106" w:author="Harry Matthews" w:date="2018-06-01T09:50:00Z">
        <w:r w:rsidR="00D22D3B">
          <w:t xml:space="preserve">avoiding the problems of </w:t>
        </w:r>
      </w:ins>
      <w:ins w:id="107" w:author="Harry Matthews" w:date="2018-06-01T09:37:00Z">
        <w:r w:rsidR="00D22D3B">
          <w:t>manual landmarking at</w:t>
        </w:r>
        <w:r w:rsidR="008042D5">
          <w:t xml:space="preserve"> different sites by multiple operators</w:t>
        </w:r>
      </w:ins>
      <w:ins w:id="108" w:author="Harry Matthews" w:date="2018-06-01T09:38:00Z">
        <w:r w:rsidR="00D22D3B">
          <w:t>.</w:t>
        </w:r>
      </w:ins>
      <w:ins w:id="109" w:author="Harry Matthews" w:date="2018-06-01T09:36:00Z">
        <w:r w:rsidR="008042D5">
          <w:t xml:space="preserve"> </w:t>
        </w:r>
      </w:ins>
      <w:ins w:id="110" w:author="Harry Matthews" w:date="2018-06-01T09:56:00Z">
        <w:r w:rsidR="000B7456">
          <w:t xml:space="preserve">They are also more suitable </w:t>
        </w:r>
      </w:ins>
      <w:ins w:id="111" w:author="Harry Matthews" w:date="2018-06-01T09:36:00Z">
        <w:r w:rsidR="008042D5">
          <w:t xml:space="preserve">for applications that require synthesis of a </w:t>
        </w:r>
      </w:ins>
      <w:ins w:id="112" w:author="Harry Matthews" w:date="2018-06-01T09:41:00Z">
        <w:r w:rsidR="008042D5">
          <w:t>recognizable</w:t>
        </w:r>
      </w:ins>
      <w:ins w:id="113" w:author="Harry Matthews" w:date="2018-06-01T09:36:00Z">
        <w:r w:rsidR="008042D5">
          <w:t xml:space="preserve"> instance of the</w:t>
        </w:r>
      </w:ins>
      <w:ins w:id="114" w:author="Harry Matthews" w:date="2018-06-01T09:37:00Z">
        <w:r w:rsidR="008042D5">
          <w:t xml:space="preserve"> actual structure</w:t>
        </w:r>
      </w:ins>
      <w:ins w:id="115" w:author="Harry Matthews" w:date="2018-06-01T09:36:00Z">
        <w:r w:rsidR="004A6CD8">
          <w:t>, such as predicting a</w:t>
        </w:r>
      </w:ins>
      <w:ins w:id="116" w:author="Harry Matthews" w:date="2018-06-01T09:39:00Z">
        <w:r w:rsidR="008042D5">
          <w:t xml:space="preserve"> </w:t>
        </w:r>
        <w:commentRangeStart w:id="117"/>
        <w:r w:rsidR="008042D5">
          <w:t>complete</w:t>
        </w:r>
      </w:ins>
      <w:ins w:id="118" w:author="Harry Matthews" w:date="2018-06-01T09:36:00Z">
        <w:r w:rsidR="008042D5">
          <w:t xml:space="preserve"> </w:t>
        </w:r>
      </w:ins>
      <w:ins w:id="119" w:author="Harry Matthews" w:date="2018-06-01T09:39:00Z">
        <w:r w:rsidR="008042D5">
          <w:t>shape from DNA</w:t>
        </w:r>
      </w:ins>
      <w:commentRangeEnd w:id="117"/>
      <w:ins w:id="120" w:author="Harry Matthews" w:date="2018-06-01T10:03:00Z">
        <w:r w:rsidR="00AD7314">
          <w:rPr>
            <w:rStyle w:val="CommentReference"/>
          </w:rPr>
          <w:commentReference w:id="117"/>
        </w:r>
      </w:ins>
      <w:ins w:id="121" w:author="Harry Matthews" w:date="2018-06-01T09:39:00Z">
        <w:r w:rsidR="008042D5">
          <w:t xml:space="preserve">, </w:t>
        </w:r>
        <w:commentRangeStart w:id="122"/>
        <w:r w:rsidR="008042D5">
          <w:t>synthetic growth and ageing of a face</w:t>
        </w:r>
      </w:ins>
      <w:ins w:id="123" w:author="Harry Matthews" w:date="2018-06-01T10:05:00Z">
        <w:r w:rsidR="00AD7314">
          <w:t xml:space="preserve">, </w:t>
        </w:r>
      </w:ins>
      <w:commentRangeEnd w:id="122"/>
      <w:ins w:id="124" w:author="Harry Matthews" w:date="2018-06-01T10:07:00Z">
        <w:r w:rsidR="00AD7314">
          <w:rPr>
            <w:rStyle w:val="CommentReference"/>
          </w:rPr>
          <w:commentReference w:id="122"/>
        </w:r>
      </w:ins>
      <w:ins w:id="125" w:author="Harry Matthews" w:date="2018-06-01T10:05:00Z">
        <w:r w:rsidR="00AD7314">
          <w:t xml:space="preserve">and constructing </w:t>
        </w:r>
        <w:commentRangeStart w:id="126"/>
        <w:r w:rsidR="00AD7314">
          <w:t>3D facial composites</w:t>
        </w:r>
      </w:ins>
      <w:ins w:id="127" w:author="Harry Matthews" w:date="2018-06-01T09:39:00Z">
        <w:r w:rsidR="008042D5">
          <w:t xml:space="preserve"> </w:t>
        </w:r>
      </w:ins>
      <w:commentRangeEnd w:id="126"/>
      <w:ins w:id="128" w:author="Harry Matthews" w:date="2018-06-01T10:07:00Z">
        <w:r w:rsidR="00AD7314">
          <w:rPr>
            <w:rStyle w:val="CommentReference"/>
          </w:rPr>
          <w:commentReference w:id="126"/>
        </w:r>
      </w:ins>
      <w:ins w:id="129" w:author="Harry Matthews" w:date="2018-06-01T09:39:00Z">
        <w:r w:rsidR="008042D5">
          <w:t>for forensic applications.</w:t>
        </w:r>
      </w:ins>
      <w:ins w:id="130" w:author="Harry Matthews" w:date="2018-06-01T09:36:00Z">
        <w:r w:rsidR="008042D5">
          <w:t xml:space="preserve"> </w:t>
        </w:r>
      </w:ins>
      <w:ins w:id="131" w:author="Harry Matthews" w:date="2018-06-01T10:21:00Z">
        <w:r w:rsidR="00056044">
          <w:rPr>
            <w:rFonts w:cs="Times New Roman"/>
            <w:szCs w:val="24"/>
          </w:rPr>
          <w:t xml:space="preserve">Here, we report the </w:t>
        </w:r>
        <w:proofErr w:type="spellStart"/>
        <w:r w:rsidR="00056044">
          <w:rPr>
            <w:rFonts w:cs="Times New Roman"/>
            <w:szCs w:val="24"/>
          </w:rPr>
          <w:t>MeshMonk</w:t>
        </w:r>
        <w:proofErr w:type="spellEnd"/>
        <w:r w:rsidR="00056044">
          <w:rPr>
            <w:rFonts w:cs="Times New Roman"/>
            <w:szCs w:val="24"/>
          </w:rPr>
          <w:t xml:space="preserve"> toolbox for fast and reproducible high-throughput quasi-landmark indication, which can be applied to 3D facial images as well as 3D scans of other complex morphological structures, such as the human brain and skeletal bones.</w:t>
        </w:r>
      </w:ins>
    </w:p>
    <w:p w14:paraId="63F51BFA" w14:textId="72A4D5E4" w:rsidR="00E94642" w:rsidRDefault="00E94642" w:rsidP="006C0DA4">
      <w:pPr>
        <w:rPr>
          <w:ins w:id="132" w:author="Harry Matthews" w:date="2018-06-01T10:11:00Z"/>
        </w:rPr>
      </w:pPr>
      <w:ins w:id="133" w:author="Harry Matthews" w:date="2018-06-01T10:34:00Z">
        <w:r>
          <w:rPr>
            <w:rFonts w:cs="Times New Roman"/>
            <w:szCs w:val="24"/>
          </w:rPr>
          <w:t xml:space="preserve">When the template is warped onto each target, </w:t>
        </w:r>
        <w:r w:rsidR="002E2F80">
          <w:rPr>
            <w:rFonts w:cs="Times New Roman"/>
            <w:szCs w:val="24"/>
          </w:rPr>
          <w:t>the co-ordinate</w:t>
        </w:r>
      </w:ins>
      <w:ins w:id="134" w:author="Harry Matthews" w:date="2018-06-01T10:40:00Z">
        <w:r w:rsidR="00D71BA4">
          <w:rPr>
            <w:rFonts w:cs="Times New Roman"/>
            <w:szCs w:val="24"/>
          </w:rPr>
          <w:t>s</w:t>
        </w:r>
      </w:ins>
      <w:ins w:id="135" w:author="Harry Matthews" w:date="2018-06-01T10:34:00Z">
        <w:r w:rsidR="002E2F80">
          <w:rPr>
            <w:rFonts w:cs="Times New Roman"/>
            <w:szCs w:val="24"/>
          </w:rPr>
          <w:t xml:space="preserve"> of any</w:t>
        </w:r>
      </w:ins>
      <w:ins w:id="136" w:author="Harry Matthews" w:date="2018-06-01T10:40:00Z">
        <w:r w:rsidR="00D71BA4">
          <w:rPr>
            <w:rFonts w:cs="Times New Roman"/>
            <w:szCs w:val="24"/>
          </w:rPr>
          <w:t xml:space="preserve"> anatomical landmark,</w:t>
        </w:r>
      </w:ins>
      <w:ins w:id="137" w:author="Harry Matthews" w:date="2018-06-01T10:34:00Z">
        <w:r w:rsidR="002E2F80">
          <w:rPr>
            <w:rFonts w:cs="Times New Roman"/>
            <w:szCs w:val="24"/>
          </w:rPr>
          <w:t xml:space="preserve"> manually annotated on the template</w:t>
        </w:r>
      </w:ins>
      <w:ins w:id="138" w:author="Harry Matthews" w:date="2018-06-01T10:41:00Z">
        <w:r w:rsidR="00D71BA4">
          <w:rPr>
            <w:rFonts w:cs="Times New Roman"/>
            <w:szCs w:val="24"/>
          </w:rPr>
          <w:t>,</w:t>
        </w:r>
      </w:ins>
      <w:ins w:id="139" w:author="Harry Matthews" w:date="2018-06-01T10:34:00Z">
        <w:r w:rsidR="002E2F80">
          <w:rPr>
            <w:rFonts w:cs="Times New Roman"/>
            <w:szCs w:val="24"/>
          </w:rPr>
          <w:t xml:space="preserve"> is also defined on each target</w:t>
        </w:r>
      </w:ins>
      <w:ins w:id="140" w:author="Harry Matthews" w:date="2018-06-01T10:39:00Z">
        <w:r w:rsidR="00D71BA4">
          <w:rPr>
            <w:rFonts w:cs="Times New Roman"/>
            <w:szCs w:val="24"/>
          </w:rPr>
          <w:t>; the complete quasi-landmark indication</w:t>
        </w:r>
        <w:r w:rsidR="002E2F80">
          <w:rPr>
            <w:rFonts w:cs="Times New Roman"/>
            <w:szCs w:val="24"/>
          </w:rPr>
          <w:t xml:space="preserve"> can</w:t>
        </w:r>
      </w:ins>
      <w:ins w:id="141" w:author="Harry Matthews" w:date="2018-06-01T10:41:00Z">
        <w:r w:rsidR="00D71BA4">
          <w:rPr>
            <w:rFonts w:cs="Times New Roman"/>
            <w:szCs w:val="24"/>
          </w:rPr>
          <w:t xml:space="preserve"> also</w:t>
        </w:r>
      </w:ins>
      <w:ins w:id="142" w:author="Harry Matthews" w:date="2018-06-01T10:39:00Z">
        <w:r w:rsidR="002E2F80">
          <w:rPr>
            <w:rFonts w:cs="Times New Roman"/>
            <w:szCs w:val="24"/>
          </w:rPr>
          <w:t xml:space="preserve"> be </w:t>
        </w:r>
      </w:ins>
      <w:ins w:id="143" w:author="Harry Matthews" w:date="2018-06-01T10:42:00Z">
        <w:r w:rsidR="00D71BA4">
          <w:rPr>
            <w:rFonts w:cs="Times New Roman"/>
            <w:szCs w:val="24"/>
          </w:rPr>
          <w:t xml:space="preserve">considered </w:t>
        </w:r>
      </w:ins>
      <w:ins w:id="144" w:author="Harry Matthews" w:date="2018-06-01T10:39:00Z">
        <w:r w:rsidR="002E2F80">
          <w:rPr>
            <w:rFonts w:cs="Times New Roman"/>
            <w:szCs w:val="24"/>
          </w:rPr>
          <w:t xml:space="preserve">a method for automatic placement of </w:t>
        </w:r>
        <w:commentRangeStart w:id="145"/>
        <w:r w:rsidR="002E2F80">
          <w:rPr>
            <w:rFonts w:cs="Times New Roman"/>
            <w:szCs w:val="24"/>
          </w:rPr>
          <w:t>anatomical landmarks</w:t>
        </w:r>
      </w:ins>
      <w:commentRangeEnd w:id="145"/>
      <w:ins w:id="146" w:author="Harry Matthews" w:date="2018-06-01T10:44:00Z">
        <w:r w:rsidR="00D71BA4">
          <w:rPr>
            <w:rStyle w:val="CommentReference"/>
          </w:rPr>
          <w:commentReference w:id="145"/>
        </w:r>
      </w:ins>
      <w:ins w:id="147" w:author="Harry Matthews" w:date="2018-06-01T10:36:00Z">
        <w:r w:rsidR="002E2F80">
          <w:rPr>
            <w:rFonts w:cs="Times New Roman"/>
            <w:szCs w:val="24"/>
          </w:rPr>
          <w:t xml:space="preserve">. </w:t>
        </w:r>
      </w:ins>
      <w:ins w:id="148" w:author="Harry Matthews" w:date="2018-06-01T10:39:00Z">
        <w:r w:rsidR="00D71BA4">
          <w:rPr>
            <w:rFonts w:cs="Times New Roman"/>
            <w:szCs w:val="24"/>
          </w:rPr>
          <w:t xml:space="preserve">As a validation of the </w:t>
        </w:r>
        <w:proofErr w:type="spellStart"/>
        <w:r w:rsidR="00D71BA4">
          <w:rPr>
            <w:rFonts w:cs="Times New Roman"/>
            <w:szCs w:val="24"/>
          </w:rPr>
          <w:t>MeshMonk</w:t>
        </w:r>
        <w:proofErr w:type="spellEnd"/>
        <w:r w:rsidR="00D71BA4">
          <w:rPr>
            <w:rFonts w:cs="Times New Roman"/>
            <w:szCs w:val="24"/>
          </w:rPr>
          <w:t xml:space="preserve"> toolbox we compare manual landmark indications </w:t>
        </w:r>
      </w:ins>
      <w:ins w:id="149" w:author="Harry Matthews" w:date="2018-06-01T10:43:00Z">
        <w:r w:rsidR="00FF779E">
          <w:rPr>
            <w:rFonts w:cs="Times New Roman"/>
            <w:szCs w:val="24"/>
          </w:rPr>
          <w:t>to automatic indications</w:t>
        </w:r>
      </w:ins>
      <w:ins w:id="150" w:author="Harry Matthews" w:date="2018-06-01T10:44:00Z">
        <w:r w:rsidR="00FF779E">
          <w:rPr>
            <w:rFonts w:cs="Times New Roman"/>
            <w:szCs w:val="24"/>
          </w:rPr>
          <w:t>.</w:t>
        </w:r>
      </w:ins>
    </w:p>
    <w:p w14:paraId="79F735E7" w14:textId="039C1D37" w:rsidR="006C0DA4" w:rsidDel="000B7456" w:rsidRDefault="006C0DA4" w:rsidP="006C0DA4">
      <w:pPr>
        <w:rPr>
          <w:del w:id="151" w:author="Harry Matthews" w:date="2018-06-01T09:53:00Z"/>
          <w:moveTo w:id="152" w:author="Harry Matthews" w:date="2018-06-01T08:35:00Z"/>
        </w:rPr>
      </w:pPr>
      <w:moveToRangeStart w:id="153" w:author="Harry Matthews" w:date="2018-06-01T08:35:00Z" w:name="move515605479"/>
      <w:moveTo w:id="154" w:author="Harry Matthews" w:date="2018-06-01T08:35:00Z">
        <w:del w:id="155" w:author="Harry Matthews" w:date="2018-06-01T09:53:00Z">
          <w:r w:rsidDel="000B7456">
            <w:delText xml:space="preserve">Essential to geometric morphometrics is the identification and quantification of </w:delText>
          </w:r>
        </w:del>
        <w:del w:id="156" w:author="Harry Matthews" w:date="2018-06-01T08:43:00Z">
          <w:r w:rsidDel="00B305ED">
            <w:delText xml:space="preserve">landmarks, traditionally defined as precise locations on biological forms that hold some developmental, functional, structural or evolutionary significance </w:delText>
          </w:r>
          <w:r w:rsidDel="00B305ED">
            <w:fldChar w:fldCharType="begin" w:fldLock="1"/>
          </w:r>
          <w:r w:rsidDel="00B305ED">
            <w:delInstrText>ADDIN CSL_CITATION {"citationItems":[{"id":"ITEM-1","itemData":{"DOI":"10.1002/ajpa.10174","author":[{"dropping-particle":"","family":"Richtsmeier","given":"Joan T.","non-dropping-particle":"","parse-names":false,"suffix":""},{"dropping-particle":"","family":"Burke Deleon","given":"Valerie","non-dropping-particle":"","parse-names":false,"suffix":""},{"dropping-particle":"","family":"Lele","given":"Subhash R","non-dropping-particle":"","parse-names":false,"suffix":""}],"container-title":"American Journal of Physical Anthropology","id":"ITEM-1","issue":"35","issued":{"date-parts":[["2002"]]},"page":"63-91","title":"The promise of geometric morphometrics","type":"article-journal","volume":"119"},"uris":["http://www.mendeley.com/documents/?uuid=8acab825-967d-4d56-90d4-4c98483599ce"]}],"mendeley":{"formattedCitation":"(Richtsmeier et al., 2002)","plainTextFormattedCitation":"(Richtsmeier et al., 2002)","previouslyFormattedCitation":"(Richtsmeier et al., 2002)"},"properties":{"noteIndex":0},"schema":"https://github.com/citation-style-language/schema/raw/master/csl-citation.json"}</w:delInstrText>
          </w:r>
          <w:r w:rsidDel="00B305ED">
            <w:fldChar w:fldCharType="separate"/>
          </w:r>
          <w:r w:rsidRPr="00086853" w:rsidDel="00B305ED">
            <w:rPr>
              <w:noProof/>
            </w:rPr>
            <w:delText>(Richtsmeier et al., 2002)</w:delText>
          </w:r>
          <w:r w:rsidDel="00B305ED">
            <w:fldChar w:fldCharType="end"/>
          </w:r>
          <w:r w:rsidDel="00B305ED">
            <w:delText xml:space="preserve"> that are unambiguously defined and reliably locatable </w:delText>
          </w:r>
          <w:r w:rsidDel="00B305ED">
            <w:fldChar w:fldCharType="begin" w:fldLock="1"/>
          </w:r>
          <w:r w:rsidDel="00B305ED">
            <w:delInstrText>ADDIN CSL_CITATION {"citationItems":[{"id":"ITEM-1","itemData":{"author":[{"dropping-particle":"","family":"Richtsmeier","given":"Joan T.","non-dropping-particle":"","parse-names":false,"suffix":""},{"dropping-particle":"","family":"Paik","given":"Chul H.","non-dropping-particle":"","parse-names":false,"suffix":""},{"dropping-particle":"","family":"Elfert","given":"Peter C.","non-dropping-particle":"","parse-names":false,"suffix":""},{"dropping-particle":"","family":"Cole III","given":"Theodore M.","non-dropping-particle":"","parse-names":false,"suffix":""},{"dropping-particle":"","family":"Dahlman","given":"Holly R.","non-dropping-particle":"","parse-names":false,"suffix":""}],"container-title":"Cleft Palate-Craniofacial Journal","id":"ITEM-1","issue":"3","issued":{"date-parts":[["1995"]]},"page":"217-227","title":"Precision, Repeatibility, and Validation of the Localization of Cranial Landmarks Using Computed Tomography Scans","type":"article-journal","volume":"32"},"uris":["http://www.mendeley.com/documents/?uuid=093c26ca-ba9b-48fd-a0d1-937b2041fe58"]},{"id":"ITEM-2","itemData":{"DOI":"10.1002/ajmg.a.30959","ISBN":"1552-4825 (Print)\\r1552-4825 (Linking)","ISSN":"15524825","PMID":"16158436","abstract":"The genetic basis for complex phenotypes is currently of great interest for both clinical investigators and basic scientists. In order to acquire a thorough understanding of the translation from genotype to phenotype, highly precise measures of phenotypic variation are required. New technologies, such as 3D photogrammetry are being implemented in phenotypic studies due to their ability to collect data rapidly and non-invasively. Before these systems can be broadly implemented, the error associated with data collected from images acquired using these technologies must be assessed. This study investigates the precision, error, and repeatability associated with anthropometric landmark coordinate data collected from 3D digital photogrammetric images acquired with the 3dMDface System. Precision, error due to the imaging system, error due to digitization of the images, and repeatability are assessed in a sample of children and adults (n = 15). Results show that data collected from images with the 3dMDface System are highly repeatable and precise. The average error associated with the placement of landmarks is sub-millimeter; both the error due to digitization and due to the imaging system are very low. The few measures showing a higher degree of error include those crossing the labial fissure, which are influenced by even subtle movement of the mandible. These results suggest that 3D anthropometric data collected using the 3dMDface System are highly reliable and, therefore, useful for evaluation of clinical dysmorphology and surgery, analyses of genotype-phenotype correlations, and inheritance of complex phenotypes.","author":[{"dropping-particle":"","family":"Aldridge","given":"Kristina","non-dropping-particle":"","parse-names":false,"suffix":""},{"dropping-particle":"","family":"Boyadjiev","given":"Simeon A.","non-dropping-particle":"","parse-names":false,"suffix":""},{"dropping-particle":"","family":"Capone","given":"George T.","non-dropping-particle":"","parse-names":false,"suffix":""},{"dropping-particle":"","family":"DeLeon","given":"Valerie B.","non-dropping-particle":"","parse-names":false,"suffix":""},{"dropping-particle":"","family":"Richtsmeier","given":"Joan T.","non-dropping-particle":"","parse-names":false,"suffix":""}],"container-title":"American Journal of Medical Genetics","id":"ITEM-2","issue":"3","issued":{"date-parts":[["2005"]]},"page":"247-253","title":"Precision and error of three-dimensional phenotypic measures acquired from 3dMD photogrammetric images","type":"article-journal","volume":"138 A"},"uris":["http://www.mendeley.com/documents/?uuid=4419db9c-87b4-4507-b5bc-e9f4bf803261"]},{"id":"ITEM-3","itemData":{"author":[{"dropping-particle":"","family":"Corner","given":"Brian D.","non-dropping-particle":"","parse-names":false,"suffix":""},{"dropping-particle":"","family":"Lele","given":"Subhash","non-dropping-particle":"","parse-names":false,"suffix":""},{"dropping-particle":"","family":"Richtsmeier","given":"Joan T.","non-dropping-particle":"","parse-names":false,"suffix":""}],"container-title":"Journal of Quantative Anthropology","id":"ITEM-3","issued":{"date-parts":[["1992"]]},"page":"347-359","title":"Measuring Precision of Three-Dimensional Landmark Data","type":"article-journal","volume":"3"},"uris":["http://www.mendeley.com/documents/?uuid=99d57c29-e55b-4f0c-9aeb-a501dcf2cf73"]}],"mendeley":{"formattedCitation":"(Aldridge et al., 2005; Corner et al., 1992; Richtsmeier et al., 1995)","plainTextFormattedCitation":"(Aldridge et al., 2005; Corner et al., 1992; Richtsmeier et al., 1995)"},"properties":{"noteIndex":0},"schema":"https://github.com/citation-style-language/schema/raw/master/csl-citation.json"}</w:delInstrText>
          </w:r>
          <w:r w:rsidDel="00B305ED">
            <w:fldChar w:fldCharType="separate"/>
          </w:r>
          <w:r w:rsidRPr="00086853" w:rsidDel="00B305ED">
            <w:rPr>
              <w:noProof/>
            </w:rPr>
            <w:delText>(Aldridge et al., 2005; Corner et al., 1992; Richtsmeier et al., 1995)</w:delText>
          </w:r>
          <w:r w:rsidDel="00B305ED">
            <w:fldChar w:fldCharType="end"/>
          </w:r>
          <w:r w:rsidDel="00B305ED">
            <w:delText xml:space="preserve">. </w:delText>
          </w:r>
        </w:del>
        <w:del w:id="157" w:author="Harry Matthews" w:date="2018-06-01T09:53:00Z">
          <w:r w:rsidDel="000B7456">
            <w:delText>Manual landmarking, however, suffers from the problem of being</w:delText>
          </w:r>
        </w:del>
        <w:del w:id="158" w:author="Harry Matthews" w:date="2018-06-01T08:48:00Z">
          <w:r w:rsidDel="0069551E">
            <w:delText xml:space="preserve"> tedious to perform, difficult to standardize, and prone to intra and inter-operator error </w:delText>
          </w:r>
          <w:r w:rsidRPr="00DC70F5" w:rsidDel="0069551E">
            <w:fldChar w:fldCharType="begin">
              <w:fldData xml:space="preserve">PEVuZE5vdGU+PENpdGU+PEF1dGhvcj5GYWdlcnR1bjwvQXV0aG9yPjxZZWFyPjIwMTQ8L1llYXI+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</w:fldData>
            </w:fldChar>
          </w:r>
          <w:r w:rsidRPr="00CF2D94" w:rsidDel="0069551E">
            <w:delInstrText xml:space="preserve"> ADDIN EN.CITE </w:delInstrText>
          </w:r>
          <w:r w:rsidRPr="00CF2D94" w:rsidDel="0069551E">
            <w:fldChar w:fldCharType="begin">
              <w:fldData xml:space="preserve">PEVuZE5vdGU+PENpdGU+PEF1dGhvcj5GYWdlcnR1bjwvQXV0aG9yPjxZZWFyPjIwMTQ8L1llYXI+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</w:fldData>
            </w:fldChar>
          </w:r>
          <w:r w:rsidRPr="00CF2D94" w:rsidDel="0069551E">
            <w:delInstrText xml:space="preserve"> ADDIN EN.CITE.DATA </w:delInstrText>
          </w:r>
        </w:del>
      </w:moveTo>
      <w:ins w:id="159" w:author="Harry Matthews" w:date="2018-06-01T08:35:00Z">
        <w:del w:id="160" w:author="Harry Matthews" w:date="2018-06-01T08:48:00Z"/>
      </w:ins>
      <w:moveTo w:id="161" w:author="Harry Matthews" w:date="2018-06-01T08:35:00Z">
        <w:del w:id="162" w:author="Harry Matthews" w:date="2018-06-01T08:48:00Z">
          <w:r w:rsidRPr="00CF2D94" w:rsidDel="0069551E">
            <w:fldChar w:fldCharType="end"/>
          </w:r>
        </w:del>
      </w:moveTo>
      <w:ins w:id="163" w:author="Harry Matthews" w:date="2018-06-01T08:35:00Z">
        <w:del w:id="164" w:author="Harry Matthews" w:date="2018-06-01T08:48:00Z"/>
      </w:ins>
      <w:moveTo w:id="165" w:author="Harry Matthews" w:date="2018-06-01T08:35:00Z">
        <w:del w:id="166" w:author="Harry Matthews" w:date="2018-06-01T08:48:00Z">
          <w:r w:rsidRPr="00DC70F5" w:rsidDel="0069551E">
            <w:fldChar w:fldCharType="separate"/>
          </w:r>
          <w:r w:rsidRPr="00CF2D94" w:rsidDel="0069551E">
            <w:delText>(</w:delText>
          </w:r>
          <w:r w:rsidDel="0069551E">
            <w:fldChar w:fldCharType="begin"/>
          </w:r>
          <w:r w:rsidDel="0069551E">
            <w:delInstrText xml:space="preserve"> HYPERLINK \l "_ENREF_43" \o "Fagertun, 2014 #174" </w:delInstrText>
          </w:r>
          <w:r w:rsidDel="0069551E">
            <w:fldChar w:fldCharType="separate"/>
          </w:r>
          <w:r w:rsidRPr="00CF2D94" w:rsidDel="0069551E">
            <w:delText>Fagertun et al., 2014</w:delText>
          </w:r>
          <w:r w:rsidDel="0069551E">
            <w:fldChar w:fldCharType="end"/>
          </w:r>
          <w:r w:rsidRPr="00CF2D94" w:rsidDel="0069551E">
            <w:delText xml:space="preserve">, </w:delText>
          </w:r>
          <w:r w:rsidDel="0069551E">
            <w:fldChar w:fldCharType="begin"/>
          </w:r>
          <w:r w:rsidDel="0069551E">
            <w:delInstrText xml:space="preserve"> HYPERLINK \l "_ENREF_127" \o "Toma, 2009 #177" </w:delInstrText>
          </w:r>
          <w:r w:rsidDel="0069551E">
            <w:fldChar w:fldCharType="separate"/>
          </w:r>
          <w:r w:rsidRPr="00CF2D94" w:rsidDel="0069551E">
            <w:delText>Toma et al., 2009</w:delText>
          </w:r>
          <w:r w:rsidDel="0069551E">
            <w:fldChar w:fldCharType="end"/>
          </w:r>
          <w:r w:rsidRPr="00CF2D94" w:rsidDel="0069551E">
            <w:delText xml:space="preserve">, </w:delText>
          </w:r>
          <w:r w:rsidDel="0069551E">
            <w:fldChar w:fldCharType="begin"/>
          </w:r>
          <w:r w:rsidDel="0069551E">
            <w:delInstrText xml:space="preserve"> HYPERLINK \l "_ENREF_135" \o "Weinberg, 2004 #81" </w:delInstrText>
          </w:r>
          <w:r w:rsidDel="0069551E">
            <w:fldChar w:fldCharType="separate"/>
          </w:r>
          <w:r w:rsidRPr="00CF2D94" w:rsidDel="0069551E">
            <w:delText>Weinberg et al., 2004</w:delText>
          </w:r>
          <w:r w:rsidDel="0069551E">
            <w:fldChar w:fldCharType="end"/>
          </w:r>
          <w:r w:rsidRPr="00CF2D94" w:rsidDel="0069551E">
            <w:delText>, von Cramon-Taubadel et al., 2007)</w:delText>
          </w:r>
          <w:r w:rsidRPr="00DC70F5" w:rsidDel="0069551E">
            <w:fldChar w:fldCharType="end"/>
          </w:r>
        </w:del>
        <w:del w:id="167" w:author="Harry Matthews" w:date="2018-06-01T09:53:00Z">
          <w:r w:rsidDel="000B7456">
            <w:delText xml:space="preserve">. Consistency in data collection is essential for valid comparison of normative and clinical measurements </w:delText>
          </w:r>
          <w:r w:rsidDel="000B7456">
            <w:fldChar w:fldCharType="begin">
              <w:fldData xml:space="preserve">PEVuZE5vdGU+PENpdGU+PEF1dGhvcj5GYXJrYXM8L0F1dGhvcj48WWVhcj4xOTk2PC9ZZWFyPjxS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</w:fldData>
            </w:fldChar>
          </w:r>
          <w:r w:rsidDel="000B7456">
            <w:delInstrText xml:space="preserve"> ADDIN EN.CITE </w:delInstrText>
          </w:r>
          <w:r w:rsidDel="000B7456">
            <w:fldChar w:fldCharType="begin">
              <w:fldData xml:space="preserve">PEVuZE5vdGU+PENpdGU+PEF1dGhvcj5GYXJrYXM8L0F1dGhvcj48WWVhcj4xOTk2PC9ZZWFyPjxS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</w:fldData>
            </w:fldChar>
          </w:r>
          <w:r w:rsidDel="000B7456">
            <w:delInstrText xml:space="preserve"> ADDIN EN.CITE.DATA </w:delInstrText>
          </w:r>
        </w:del>
      </w:moveTo>
      <w:ins w:id="168" w:author="Harry Matthews" w:date="2018-06-01T08:35:00Z">
        <w:del w:id="169" w:author="Harry Matthews" w:date="2018-06-01T09:53:00Z"/>
      </w:ins>
      <w:moveTo w:id="170" w:author="Harry Matthews" w:date="2018-06-01T08:35:00Z">
        <w:del w:id="171" w:author="Harry Matthews" w:date="2018-06-01T09:53:00Z">
          <w:r w:rsidDel="000B7456">
            <w:fldChar w:fldCharType="end"/>
          </w:r>
        </w:del>
      </w:moveTo>
      <w:ins w:id="172" w:author="Harry Matthews" w:date="2018-06-01T08:35:00Z">
        <w:del w:id="173" w:author="Harry Matthews" w:date="2018-06-01T09:53:00Z"/>
      </w:ins>
      <w:moveTo w:id="174" w:author="Harry Matthews" w:date="2018-06-01T08:35:00Z">
        <w:del w:id="175" w:author="Harry Matthews" w:date="2018-06-01T09:53:00Z">
          <w:r w:rsidDel="000B7456">
            <w:fldChar w:fldCharType="separate"/>
          </w:r>
          <w:r w:rsidDel="000B7456">
            <w:delText>(</w:delText>
          </w:r>
          <w:r w:rsidDel="000B7456">
            <w:fldChar w:fldCharType="begin"/>
          </w:r>
          <w:r w:rsidDel="000B7456">
            <w:delInstrText xml:space="preserve"> HYPERLINK \l "_ENREF_49" \o "Farkas, 1996 #92" </w:delInstrText>
          </w:r>
          <w:r w:rsidDel="000B7456">
            <w:fldChar w:fldCharType="separate"/>
          </w:r>
          <w:r w:rsidDel="000B7456">
            <w:delText>Farkas and Deutsch, 1996</w:delText>
          </w:r>
          <w:r w:rsidDel="000B7456">
            <w:fldChar w:fldCharType="end"/>
          </w:r>
          <w:r w:rsidDel="000B7456">
            <w:delText xml:space="preserve">, </w:delText>
          </w:r>
          <w:r w:rsidDel="000B7456">
            <w:fldChar w:fldCharType="begin"/>
          </w:r>
          <w:r w:rsidDel="000B7456">
            <w:delInstrText xml:space="preserve"> HYPERLINK \l "_ENREF_132" \o "Weinberg, 2005 #85" </w:delInstrText>
          </w:r>
          <w:r w:rsidDel="000B7456">
            <w:fldChar w:fldCharType="separate"/>
          </w:r>
          <w:r w:rsidDel="000B7456">
            <w:delText>Weinberg and Kolar, 2005</w:delText>
          </w:r>
          <w:r w:rsidDel="000B7456">
            <w:fldChar w:fldCharType="end"/>
          </w:r>
          <w:r w:rsidDel="000B7456">
            <w:delText>)</w:delText>
          </w:r>
          <w:r w:rsidDel="000B7456">
            <w:fldChar w:fldCharType="end"/>
          </w:r>
          <w:r w:rsidDel="000B7456">
            <w:delText xml:space="preserve">, </w:delText>
          </w:r>
          <w:commentRangeStart w:id="176"/>
          <w:r w:rsidDel="000B7456">
            <w:delText xml:space="preserve">making a fully automated landmarking procedure valuable for both research and clinical practice. </w:delText>
          </w:r>
        </w:del>
      </w:moveTo>
      <w:commentRangeEnd w:id="176"/>
      <w:del w:id="177" w:author="Harry Matthews" w:date="2018-06-01T09:53:00Z">
        <w:r w:rsidR="0069551E" w:rsidDel="000B7456">
          <w:rPr>
            <w:rStyle w:val="CommentReference"/>
          </w:rPr>
          <w:commentReference w:id="176"/>
        </w:r>
      </w:del>
    </w:p>
    <w:moveToRangeEnd w:id="153"/>
    <w:p w14:paraId="2E554ABB" w14:textId="4A4033BB" w:rsidR="00D869C2" w:rsidDel="00663109" w:rsidRDefault="00960C71" w:rsidP="00221E4E">
      <w:pPr>
        <w:rPr>
          <w:del w:id="178" w:author="Harry Matthews" w:date="2018-06-01T09:20:00Z"/>
        </w:rPr>
      </w:pPr>
      <w:del w:id="179" w:author="Harry Matthews" w:date="2018-06-01T09:20:00Z">
        <w:r w:rsidDel="00663109">
          <w:delText>Towards this aim, geometric morphometrics have become a ubiquitous tool for systematic and taxonomic analyses</w:delText>
        </w:r>
        <w:r w:rsidR="005D578F" w:rsidDel="00663109">
          <w:delText xml:space="preserve"> </w:delText>
        </w:r>
        <w:r w:rsidR="005D578F" w:rsidDel="00663109">
          <w:fldChar w:fldCharType="begin" w:fldLock="1"/>
        </w:r>
        <w:r w:rsidR="000C1CBE" w:rsidDel="00663109">
          <w:delInstrText>ADDIN CSL_CITATION {"citationItems":[{"id":"ITEM-1","itemData":{"DOI":"10.1002/ar.a.10112","author":[{"dropping-particle":"","family":"Frost","given":"SR","non-dropping-particle":"","parse-names":false,"suffix":""},{"dropping-particle":"","family":"Marcus","given":"LF","non-dropping-particle":"","parse-names":false,"suffix":""},{"dropping-particle":"","family":"Bookstein","given":"Fred L.","non-dropping-particle":"","parse-names":false,"suffix":""},{"dropping-particle":"","family":"Reddy","given":"DP","non-dropping-particle":"","parse-names":false,"suffix":""},{"dropping-particle":"","family":"Delson","given":"E","non-dropping-particle":"","parse-names":false,"suffix":""}],"container-title":"Anatomical Record Part A","id":"ITEM-1","issue":"2","issued":{"date-parts":[["2003"]]},"page":"1048-1072","title":"Cranial allometry, phylogeography, and systematics of large-bodied papionins (Primates: Cercopithecinae) inferred from geometric morphometric analysis of landmark data","type":"article-journal","volume":"275A"},"uris":["http://www.mendeley.com/documents/?uuid=dc852ed8-eb18-4827-9f97-f847d9ccc2ca"]},{"id":"ITEM-2","itemData":{"DOI":"10.1016/j.jhevol.2007.11.003","ISBN":"0047-2484","ISSN":"00472484","PMID":"18191986","abstract":"The taxonomic status of Homo erectus sensu lato has been a source of debate since the early 1980s, when a series of publications suggested that the early African fossils may represent a separate species, H. ergaster. To gain further resolution regarding this debate, 3D geometric morphometric data were used to quantify overall shape variation in the cranial vault within H. erectus using a new metric, the sum of squared pairwise Procrustes distances (SSD). Bootstrapping methods were used to compare the H. erectus SSD to a broad range of human and nonhuman primate samples in order to ascertain whether variation in H. erectus most clearly resembles that seen in one or more species. The reference taxa included relevant phylogenetic, ecological, and temporal analogs including humans, apes, and both extant and extinct papionin monkeys. The mean cranial shapes of different temporogeographic subsets of H. erectus fossils were then tested for significance using exact randomization tests and compared to the distances between regional groups of modern humans and subspecies/species of the ape and papionin monkey taxa. To gauge the influence of sexual dimorphism on levels of variation, comparisons were also made between the mean cranial shapes of single-sex samples for the reference taxa. Results indicate that variation in H. erectus is most comparable to single species of papionin monkeys and the genus Pan, which included two species. However, H. erectus encompasses a limited range of variation given its extensive geographic and temporal range, leading to the conclusion that only one species should be recognized. In addition, there are significant differences between the African/Georgian and Asian H. erectus samples, but not between H. ergaster (Georgia + Africa, excluding OH 9 and Daka) and H. erectus sensu stricto. This finding is in line with expectations for intraspecific variation in a long-lived species with a wide, but probably discontinuous, geographic distribution. ?? 2007 Elsevier Ltd. All rights reserved.","author":[{"dropping-particle":"","family":"Baab","given":"Karen L.","non-dropping-particle":"","parse-names":false,"suffix":""}],"container-title":"Journal of Human Evolution","id":"ITEM-2","issue":"6","issued":{"date-parts":[["2008"]]},"page":"827-847","title":"The taxonomic implications of cranial shape variation in Homo erectus","type":"article-journal","volume":"54"},"uris":["http://www.mendeley.com/documents/?uuid=923c4460-841f-46e2-ae7b-c05826e89b59"]},{"id":"ITEM-3","itemData":{"author":[{"dropping-particle":"","family":"Terhune","given":"Claire E.","non-dropping-particle":"","parse-names":false,"suffix":""},{"dropping-particle":"","family":"Kimbel","given":"William H.","non-dropping-particle":"","parse-names":false,"suffix":""},{"dropping-particle":"","family":"Lockwood","given":"Charles A.","non-dropping-particle":"","parse-names":false,"suffix":""}],"container-title":"Journal of Human Evolution","id":"ITEM-3","issue":"1","issued":{"date-parts":[["2007"]]},"page":"41-60","title":"Variation and diversity in Homo erectus: a 3D geometric morphometric analysis of the temporal bone","type":"article-journal","volume":"53"},"uris":["http://www.mendeley.com/documents/?uuid=675331b2-d647-412e-97c2-921ccf947fa0"]},{"id":"ITEM-4","itemData":{"DOI":"10.1046/j.1469-7580.2000.19710103.x","author":[{"dropping-particle":"","family":"Havarti","given":"K","non-dropping-particle":"","parse-names":false,"suffix":""},{"dropping-particle":"","family":"Frost","given":"SR","non-dropping-particle":"","parse-names":false,"suffix":""},{"dropping-particle":"","family":"McNulty","given":"KP","non-dropping-particle":"","parse-names":false,"suffix":""}],"container-title":"Proceedings of the National Academy of Sciences USA","id":"ITEM-4","issued":{"date-parts":[["2004"]]},"page":"1147-1152","title":"Neanderthal taxonomy reconsidered: implications of 3D primate models of intra- and interspecific differences","type":"article-journal","volume":"101"},"uris":["http://www.mendeley.com/documents/?uuid=0b1c2cdc-bacb-4c2d-b320-d14eef432cd2"]}],"mendeley":{"formattedCitation":"(Baab, 2008; Frost et al., 2003; Havarti et al., 2004; Terhune et al., 2007)","plainTextFormattedCitation":"(Baab, 2008; Frost et al., 2003; Havarti et al., 2004; Terhune et al., 2007)","previouslyFormattedCitation":"(Baab, 2008; Frost et al., 2003; Havarti et al., 2004; Terhune et al., 2007)"},"properties":{"noteIndex":0},"schema":"https://github.com/citation-style-language/schema/raw/master/csl-citation.json"}</w:delInstrText>
        </w:r>
        <w:r w:rsidR="005D578F" w:rsidDel="00663109">
          <w:fldChar w:fldCharType="separate"/>
        </w:r>
        <w:r w:rsidR="002D2B3C" w:rsidRPr="002D2B3C" w:rsidDel="00663109">
          <w:rPr>
            <w:noProof/>
          </w:rPr>
          <w:delText>(Baab, 2008; Frost et al., 2003; Havarti et al., 2004; Terhune et al., 2007)</w:delText>
        </w:r>
        <w:r w:rsidR="005D578F" w:rsidDel="00663109">
          <w:fldChar w:fldCharType="end"/>
        </w:r>
        <w:r w:rsidR="002D2B3C" w:rsidDel="00663109">
          <w:delText xml:space="preserve">, </w:delText>
        </w:r>
        <w:r w:rsidDel="00663109">
          <w:delText xml:space="preserve">morphological evolution </w:delText>
        </w:r>
        <w:r w:rsidR="000C1CBE" w:rsidDel="00663109">
          <w:fldChar w:fldCharType="begin" w:fldLock="1"/>
        </w:r>
        <w:r w:rsidR="009E7B69" w:rsidDel="00663109">
          <w:delInstrText>ADDIN CSL_CITATION {"citationItems":[{"id":"ITEM-1","itemData":{"author":[{"dropping-particle":"","family":"Klingenberg","given":"Christian Peter","non-dropping-particle":"","parse-names":false,"suffix":""}],"container-title":"Nature Reviews Genetics","id":"ITEM-1","issue":"9","issued":{"date-parts":[["2010"]]},"page":"623-635","title":"Evolution and development of shape: integrating quantitative approaches","type":"article-journal","volume":"11"},"uris":["http://www.mendeley.com/documents/?uuid=0e62d800-74cf-4a82-b7be-7cb0da7988bd"]},{"id":"ITEM-2","itemData":{"author":[{"dropping-particle":"","family":"O'Higgins","given":"P","non-dropping-particle":"","parse-names":false,"suffix":""}],"container-title":"Journal of Anatomy","id":"ITEM-2","issue":"1","issued":{"date-parts":[["2000"]]},"page":"103-120","title":"The study of morphological variation in the hominid fossil record: biology, landmarks and geometry","type":"article-journal","volume":"197"},"uris":["http://www.mendeley.com/documents/?uuid=362f0548-a7d3-4d23-829f-d3987ac973bd"]},{"id":"ITEM-3","itemData":{"DOI":"10.1111/j.1469-7580.2006.00644.x","author":[{"dropping-particle":"","family":"Bastir","given":"Markus","non-dropping-particle":"","parse-names":false,"suffix":""},{"dropping-particle":"","family":"Rosas","given":"Antonio","non-dropping-particle":"","parse-names":false,"suffix":""},{"dropping-particle":"","family":"O'Higgins","given":"Paul","non-dropping-particle":"","parse-names":false,"suffix":""}],"container-title":"Journal of Anatomy","id":"ITEM-3","issue":"5","issued":{"date-parts":[["2006"]]},"page":"637-654","title":"Craniofacial levels and the morphological maturation of the human skull","type":"article-journal","volume":"209"},"uris":["http://www.mendeley.com/documents/?uuid=ce827d1f-14ce-4ab0-8139-55028e4c2528"]},{"id":"ITEM-4","itemData":{"DOI":"10.1093/sysbio/syt025","author":[{"dropping-particle":"","family":"Klingenberg","given":"Christian Peter","non-dropping-particle":"","parse-names":false,"suffix":""}],"container-title":"Systematic Biology","id":"ITEM-4","issue":"4","issued":{"date-parts":[["2013"]]},"page":"591-610","title":"Evolutionary Covariation in Geometric Morphometric Data: Analyzing Integration, Modularity, and Allometry in a Phylogenetic Context","type":"article-journal","volume":"62"},"uris":["http://www.mendeley.com/documents/?uuid=c46a4a9c-12ec-4390-99cb-14096b453926"]}],"mendeley":{"formattedCitation":"(Bastir et al., 2006; Klingenberg, 2010, 2013; O’Higgins, 2000)","plainTextFormattedCitation":"(Bastir et al., 2006; Klingenberg, 2010, 2013; O’Higgins, 2000)","previouslyFormattedCitation":"(Bastir et al., 2006; Klingenberg, 2010, 2013; O’Higgins, 2000)"},"properties":{"noteIndex":0},"schema":"https://github.com/citation-style-language/schema/raw/master/csl-citation.json"}</w:delInstrText>
        </w:r>
        <w:r w:rsidR="000C1CBE" w:rsidDel="00663109">
          <w:fldChar w:fldCharType="separate"/>
        </w:r>
        <w:r w:rsidR="000C1CBE" w:rsidRPr="000C1CBE" w:rsidDel="00663109">
          <w:rPr>
            <w:noProof/>
          </w:rPr>
          <w:delText>(Bastir et al., 2006; Klingenberg, 2010, 2013; O’Higgins, 2000)</w:delText>
        </w:r>
        <w:r w:rsidR="000C1CBE" w:rsidDel="00663109">
          <w:fldChar w:fldCharType="end"/>
        </w:r>
        <w:r w:rsidR="009E7B69" w:rsidDel="00663109">
          <w:delText xml:space="preserve">, </w:delText>
        </w:r>
        <w:r w:rsidDel="00663109">
          <w:delText>the examination of morphological ontogeny and growth</w:delText>
        </w:r>
        <w:r w:rsidR="000C1CBE" w:rsidDel="00663109">
          <w:delText xml:space="preserve"> </w:delText>
        </w:r>
        <w:r w:rsidR="000C1CBE" w:rsidDel="00663109">
          <w:fldChar w:fldCharType="begin" w:fldLock="1"/>
        </w:r>
        <w:r w:rsidR="009E7B69" w:rsidDel="00663109">
          <w:delInstrText>ADDIN CSL_CITATION {"citationItems":[{"id":"ITEM-1","itemData":{"DOI":"10.1016/j.jhevol.2004.03.006","ISSN":"00472484","author":[{"dropping-particle":"","family":"Mitteroecker","given":"Philipp","non-dropping-particle":"","parse-names":false,"suffix":""},{"dropping-particle":"","family":"Gunz","given":"Philipp","non-dropping-particle":"","parse-names":false,"suffix":""},{"dropping-particle":"","family":"Bernhard","given":"Markus","non-dropping-particle":"","parse-names":false,"suffix":""},{"dropping-particle":"","family":"Schaefer","given":"Katrin","non-dropping-particle":"","parse-names":false,"suffix":""},{"dropping-particle":"","family":"Bookstein","given":"Fred L.","non-dropping-particle":"","parse-names":false,"suffix":""}],"container-title":"Journal of Human Evolution","id":"ITEM-1","issue":"6","issued":{"date-parts":[["2004"]]},"page":"679-698","title":"Comparison of cranial ontogenetic trajectories among great apes and humans","type":"article-journal","volume":"46"},"uris":["http://www.mendeley.com/documents/?uuid=f0363308-114e-47c3-af9d-183f38c4cc21"]},{"id":"ITEM-2","itemData":{"DOI":"10.1002/dvdy.20676","ISSN":"1058-8388","PMID":"16408286","abstract":"Biologists have long studied the evolutionary consequences of the differences in reproductive and life history strategies of marsupial and eutherian mammals. Over the past few decades, the impact of these strategies on the development of the marsupial embryo and neonate has received attention. In this review, the differences in development in the craniofacial region in marsupial and eutherian mammals will be discussed. The review will highlight differences at the organogenic and cellular levels, and discuss hypotheses for shifts in the expression of important regulatory genes. The major difference in the organogenic period is a whole-scale shift in the relative timing of central nervous system structures, in particular those of the forebrain, which are delayed in marsupials, relative to the structures of the oral-facial apparatus. Correlated with the delay in development of nervous system structures, the ossification of the bones of the neurocranium are delayed, while those of the face are accelerated. This study will also review work showing that the neural crest, which provides much of the cellular material to the facial skeleton and may also carry important patterning information, is notably accelerated in its development in marsupials. Potential consequences of these observations for hypotheses on constraint, evolutionary integration, and the existence of developmental modules is discussed. Finally, the implications of these results for hypotheses on the genetic modulation of craniofacial patterning are presented.","author":[{"dropping-particle":"","family":"Smith","given":"Kathleen K","non-dropping-particle":"","parse-names":false,"suffix":""}],"container-title":"Developmental Dynamics","id":"ITEM-2","issue":"5","issued":{"date-parts":[["2006","5"]]},"page":"1181-93","title":"Craniofacial development in marsupial mammals: developmental origins of evolutionary change.","type":"article-journal","volume":"235"},"uris":["http://www.mendeley.com/documents/?uuid=2c9ebfaf-8f93-4779-8505-1528307980a0"]},{"id":"ITEM-3","itemData":{"abstract":"The human skull is a complex and highly integrated structure that has long held the fascination of anthropologists and evolutionary biologists. Recent studies of the genetics of craniofacial variation reveal a very complex and multifactorial picture. These ﬁndings contrast with older ideas that posit much simpler developmental bases for variation in cranial morphology such as the growth of the brain or the growth of the chondrocranium relative to the dermatocranium. Such processes have been shown to have major effects on cranial morphology in mice. It is not known, however, whether they are relevant to explaining normal phenotypic variation in humans. To answer this question, we obtained vectors of shape change from mutant mouse models in which the developmental basis for the craniofacial phenotype is known to varying degrees, and compared these to a homologous dataset constructed from human crania obtained from a single population with a known genealogy. Our results show that the shape vectors associated with perturbations to chondr- ocranial growth, brain growth, and body size in mice do largely correspond to axes of covariation in humans. This ﬁnding supports the view that the developmental basis for craniofacial variation funnels down to a relatively small number of key developmental processes that are similar across mice and humans. Understanding these processes and how they inﬂuence craniofacial shape provides fun- damental insights into the developmental basis for evolu- tionary change in the human skull as well as the developmental-genetic basis for normal phenotypic varia- tion in craniofacial form.","author":[{"dropping-particle":"","family":"Martinez-Abadias","given":"Neus","non-dropping-particle":"","parse-names":false,"suffix":""},{"dropping-particle":"","family":"Mitteroecker","given":"Philipp","non-dropping-particle":"","parse-names":false,"suffix":""},{"dropping-particle":"","family":"Parsons","given":"Trish E","non-dropping-particle":"","parse-names":false,"suffix":""},{"dropping-particle":"","family":"Esparza","given":"Mireia","non-dropping-particle":"","parse-names":false,"suffix":""},{"dropping-particle":"","family":"Sjovold","given":"Torstein","non-dropping-particle":"","parse-names":false,"suffix":""},{"dropping-particle":"","family":"Rolian","given":"Campbell","non-dropping-particle":"","parse-names":false,"suffix":""},{"dropping-particle":"","family":"Richtsmeier","given":"Joan T","non-dropping-particle":"","parse-names":false,"suffix":""},{"dropping-particle":"","family":"Hallgrimsson","given":"Benedikt","non-dropping-particle":"","parse-names":false,"suffix":""}],"container-title":"Evol Biol","id":"ITEM-3","issued":{"date-parts":[["2012"]]},"page":"554-567","title":"The Developmental Basis of Quantitative Craniofacial Variation in Humans and Mice","type":"article-journal","volume":"39"},"uris":["http://www.mendeley.com/documents/?uuid=14b6c190-08e4-4c27-b558-ed19cdfd9bd2"]},{"id":"ITEM-4","itemData":{"DOI":"10.1111/joa.12507","author":[{"dropping-particle":"","family":"Matthews","given":"Harold","non-dropping-particle":"","parse-names":false,"suffix":""},{"dropping-particle":"","family":"Penington","given":"Tony","non-dropping-particle":"","parse-names":false,"suffix":""},{"dropping-particle":"","family":"Saey","given":"Ine","non-dropping-particle":"","parse-names":false,"suffix":""},{"dropping-particle":"","family":"Halliday","given":"Jane","non-dropping-particle":"","parse-names":false,"suffix":""},{"dropping-particle":"","family":"Muggli","given":"Evelyn","non-dropping-particle":"","parse-names":false,"suffix":""},{"dropping-particle":"","family":"Claes","given":"Peter","non-dropping-particle":"","parse-names":false,"suffix":""}],"container-title":"Journal of Anatomy","id":"ITEM-4","issued":{"date-parts":[["2016"]]},"page":"549-559","title":"Spatially dense morphometrics of craniofacial sexual dimorphism in 1-year-olds","type":"article-journal","volume":"229"},"uris":["http://www.mendeley.com/documents/?uuid=0b9b0bca-6b17-4640-86bb-e60af9f18c72"]}],"mendeley":{"formattedCitation":"(Martinez-Abadias et al., 2012; Matthews et al., 2016; Mitteroecker et al., 2004; Smith, 2006)","plainTextFormattedCitation":"(Martinez-Abadias et al., 2012; Matthews et al., 2016; Mitteroecker et al., 2004; Smith, 2006)","previouslyFormattedCitation":"(Martinez-Abadias et al., 2012; Matthews et al., 2016; Mitteroecker et al., 2004; Smith, 2006)"},"properties":{"noteIndex":0},"schema":"https://github.com/citation-style-language/schema/raw/master/csl-citation.json"}</w:delInstrText>
        </w:r>
        <w:r w:rsidR="000C1CBE" w:rsidDel="00663109">
          <w:fldChar w:fldCharType="separate"/>
        </w:r>
        <w:r w:rsidR="009E7B69" w:rsidRPr="009E7B69" w:rsidDel="00663109">
          <w:rPr>
            <w:noProof/>
          </w:rPr>
          <w:delText>(Martinez-Abadias et al., 2012; Matthews et al., 2016; Mitteroecker et al., 2004; Smith, 2006)</w:delText>
        </w:r>
        <w:r w:rsidR="000C1CBE" w:rsidDel="00663109">
          <w:fldChar w:fldCharType="end"/>
        </w:r>
        <w:r w:rsidR="00B8310D" w:rsidDel="00663109">
          <w:delText xml:space="preserve">, </w:delText>
        </w:r>
        <w:r w:rsidDel="00663109">
          <w:delText>studies of population admixture</w:delText>
        </w:r>
        <w:r w:rsidR="00B8310D" w:rsidDel="00663109">
          <w:delText xml:space="preserve"> </w:delText>
        </w:r>
        <w:r w:rsidR="00B8310D" w:rsidDel="00663109">
          <w:fldChar w:fldCharType="begin" w:fldLock="1"/>
        </w:r>
        <w:r w:rsidR="00086853" w:rsidDel="00663109">
          <w:delInstrText>ADDIN CSL_CITATION {"citationItems":[{"id":"ITEM-1","itemData":{"DOI":"10.1002/ajpa.22688","ISSN":"00029483","PMID":"25582401","abstract":"Fluctuating and directional asymmetry are aspects of morphological variation widely used to infer environmental and genetic factors affecting facial phenotypes. However, the genetic basis and environmental determinants of both asymmetry types is far from being completely known. The analysis of facial asymmetries in admixed individuals can be of help to characterize the impact of a genome's heterozygosity on the developmental basis of both fluctuating and directional asymmetries. Here we characterize the association between genetic ancestry and individual asymmetry on a sample of Latin-American admixed populations. To do so, three-dimensional (3D) facial shape attributes were explored on a sample of 4,104 volunteers aged between 18 and 85 years. Individual ancestry and heterozygosity was estimated using more than 730,000 genome-wide markers. Multivariate techniques applied to geometric morphometric data were used to evaluate the magnitude and significance of directional and fluctuating asymmetry (FA), as well as correlations and multiple regressions aimed to estimate the relationship between facial FA scores and heterozygosity and a set of covariates. Results indicate that directional and FA are both significant, the former being the strongest expression of asymmetry in this sample. In addition, our analyses suggest that there are some specific patterns of facial asymmetries characterizing the different ancestry groups. Finally, we find that more heterozygous individuals exhibit lower levels of asymmetry. Our results highlight the importance of including ancestry-admixture estimators, especially when the analyses are aimed to compare levels of asymmetries on groups differing on socioeconomic levels, as a proxy to estimate developmental noise. Am J Phys Anthropol, 2015. © 2014 Wiley Periodicals, Inc.","author":[{"dropping-particle":"","family":"Quinto-Sánchez","given":"Mirsha","non-dropping-particle":"","parse-names":false,"suffix":""},{"dropping-particle":"","family":"Adhikari","given":"Kaustubh","non-dropping-particle":"","parse-names":false,"suffix":""},{"dropping-particle":"","family":"Acuña-Alonzo","given":"Victor","non-dropping-particle":"","parse-names":false,"suffix":""},{"dropping-particle":"","family":"Cintas","given":"Celia","non-dropping-particle":"","parse-names":false,"suffix":""},{"dropping-particle":"","family":"Silva de Cerqueira","given":"Caio Cesar","non-dropping-particle":"","parse-names":false,"suffix":""},{"dropping-particle":"","family":"Ramallo","given":"Virginia","non-dropping-particle":"","parse-names":false,"suffix":""},{"dropping-particle":"","family":"Castillo","given":"Lucia","non-dropping-particle":"","parse-names":false,"suffix":""},{"dropping-particle":"","family":"Farrera","given":"Arodi","non-dropping-particle":"","parse-names":false,"suffix":""},{"dropping-particle":"","family":"Jaramillo","given":"Claudia","non-dropping-particle":"","parse-names":false,"suffix":""},{"dropping-particle":"","family":"Arias","given":"Williams","non-dropping-particle":"","parse-names":false,"suffix":""},{"dropping-particle":"","family":"Fuentes","given":"Macarena","non-dropping-particle":"","parse-names":false,"suffix":""},{"dropping-particle":"","family":"Everardo","given":"Paola","non-dropping-particle":"","parse-names":false,"suffix":""},{"dropping-particle":"","family":"Avila","given":"Francisco","non-dropping-particle":"de","parse-names":false,"suffix":""},{"dropping-particle":"","family":"Gomez-Valdés","given":"Jorge","non-dropping-particle":"","parse-names":false,"suffix":""},{"dropping-particle":"","family":"Hünemeier","given":"Tábita","non-dropping-particle":"","parse-names":false,"suffix":""},{"dropping-particle":"","family":"Gibbon","given":"Shara","non-dropping-particle":"","parse-names":false,"suffix":""},{"dropping-particle":"","family":"Gallo","given":"Carla","non-dropping-particle":"","parse-names":false,"suffix":""},{"dropping-particle":"","family":"Poletti","given":"Giovanni","non-dropping-particle":"","parse-names":false,"suffix":""},{"dropping-particle":"","family":"Rosique","given":"Javier","non-dropping-particle":"","parse-names":false,"suffix":""},{"dropping-particle":"","family":"Bortolini","given":"Maria Cátira","non-dropping-particle":"","parse-names":false,"suffix":""},{"dropping-particle":"","family":"Canizales-Quinteros","given":"Samuel","non-dropping-particle":"","parse-names":false,"suffix":""},{"dropping-particle":"","family":"Rothhammer","given":"Francisco","non-dropping-particle":"","parse-names":false,"suffix":""},{"dropping-particle":"","family":"Bedoya","given":"Gabriel","non-dropping-particle":"","parse-names":false,"suffix":""},{"dropping-particle":"","family":"Ruiz-Linares","given":"Andres","non-dropping-particle":"","parse-names":false,"suffix":""},{"dropping-particle":"","family":"González-José","given":"Rolando","non-dropping-particle":"","parse-names":false,"suffix":""}],"container-title":"American Journal of Physical Anthropology","id":"ITEM-1","issued":{"date-parts":[["2015","1","12"]]},"page":"58-70","title":"Facial asymmetry and genetic ancestry in Latin American admixed populations","type":"article-journal","volume":"157"},"uris":["http://www.mendeley.com/documents/?uuid=3a65e0f1-1592-42f0-ad25-99f3987d3968"]},{"id":"ITEM-2","itemData":{"DOI":"10.1002/ajpa.22749","author":[{"dropping-particle":"","family":"Schlager","given":"Stefan","non-dropping-particle":"","parse-names":false,"suffix":""},{"dropping-particle":"","family":"Alexandra","given":"R","non-dropping-particle":"","parse-names":false,"suffix":""}],"container-title":"American Journal of Physical Anthropology","id":"ITEM-2","issue":"March","issued":{"date-parts":[["2015"]]},"title":"Analysis of the Human Osseous Nasal Shape — Population Differences and Sexual Dimorphism","type":"article-journal","volume":"00"},"uris":["http://www.mendeley.com/documents/?uuid=21ea4960-edf1-4659-a39c-db065b16b316"]},{"id":"ITEM-3","itemData":{"DOI":"10.1002/ajpa.20291","author":[{"dropping-particle":"","family":"Martinez-Abadias","given":"Neus","non-dropping-particle":"","parse-names":false,"suffix":""},{"dropping-particle":"","family":"Gonzalez-Jose","given":"R","non-dropping-particle":"","parse-names":false,"suffix":""},{"dropping-particle":"","family":"Gonzalez-Martin","given":"A","non-dropping-particle":"","parse-names":false,"suffix":""},{"dropping-particle":"","family":"Molen","given":"S","non-dropping-particle":"Van der","parse-names":false,"suffix":""},{"dropping-particle":"","family":"Talavera","given":"A","non-dropping-particle":"","parse-names":false,"suffix":""},{"dropping-particle":"","family":"Hernandez","given":"P","non-dropping-particle":"","parse-names":false,"suffix":""},{"dropping-particle":"","family":"Hernandez","given":"M","non-dropping-particle":"","parse-names":false,"suffix":""}],"container-title":"American Journal of Physical Anthropology","id":"ITEM-3","issue":"3","issued":{"date-parts":[["2006"]]},"page":"387-98","title":"Phenotypic evolution of human craniofacial morphology after admixture: a geometric morphometrics approach","type":"article-journal","volume":"129"},"uris":["http://www.mendeley.com/documents/?uuid=6a9b737a-0632-455a-bbd3-11b93f8bd0a8"]}],"mendeley":{"formattedCitation":"(Martinez-Abadias et al., 2006; Quinto-Sánchez et al., 2015; Schlager and Alexandra, 2015)","plainTextFormattedCitation":"(Martinez-Abadias et al., 2006; Quinto-Sánchez et al., 2015; Schlager and Alexandra, 2015)","previouslyFormattedCitation":"(Martinez-Abadias et al., 2006; Quinto-Sánchez et al., 2015; Schlager and Alexandra, 2015)"},"properties":{"noteIndex":0},"schema":"https://github.com/citation-style-language/schema/raw/master/csl-citation.json"}</w:delInstrText>
        </w:r>
        <w:r w:rsidR="00B8310D" w:rsidDel="00663109">
          <w:fldChar w:fldCharType="separate"/>
        </w:r>
        <w:r w:rsidR="00B8310D" w:rsidRPr="00B8310D" w:rsidDel="00663109">
          <w:rPr>
            <w:noProof/>
          </w:rPr>
          <w:delText>(Martinez-Abadias et al., 2006; Quinto-Sánchez et al., 2015; Schlager and Alexandra, 2015)</w:delText>
        </w:r>
        <w:r w:rsidR="00B8310D" w:rsidDel="00663109">
          <w:fldChar w:fldCharType="end"/>
        </w:r>
        <w:r w:rsidR="00B8310D" w:rsidDel="00663109">
          <w:delText xml:space="preserve">, </w:delText>
        </w:r>
        <w:r w:rsidR="00D869C2" w:rsidDel="00663109">
          <w:delText xml:space="preserve">genetic mapping studies </w:delText>
        </w:r>
        <w:r w:rsidR="005D578F" w:rsidDel="00663109">
          <w:fldChar w:fldCharType="begin" w:fldLock="1"/>
        </w:r>
        <w:r w:rsidR="00B8310D" w:rsidDel="00663109">
          <w:delInstrText>ADDIN CSL_CITATION {"citationItems":[{"id":"ITEM-1","itemData":{"DOI":"10.1371/journal.pgen.1002932","ISBN":"2200820186","ISSN":"15537390","PMID":"23028347","abstract":"Inter-individual variation in facial shape is one of the most noticeable phenotypes in humans, and it is clearly under genetic regulation; however, almost nothing is known about the genetic basis of normal human facial morphology. We therefore conducted a genome-wide association study for facial shape phenotypes in multiple discovery and replication cohorts, considering almost ten thousand individuals of European descent from several countries. Phenotyping of facial shape features was based on landmark data obtained from three-dimensional head magnetic resonance images (MRIs) and two-dimensional portrait images. We identified five independent genetic loci associated with different facial phenotypes, suggesting the involvement of five candidate genes--PRDM16, PAX3, TP63, C5orf50, and COL17A1--in the determination of the human face. Three of them have been implicated previously in vertebrate craniofacial development and disease, and the remaining two genes potentially represent novel players in the molecular networks governing facial development. Our finding at PAX3 influencing the position of the nasion replicates a recent GWAS of facial features. In addition to the reported GWA findings, we established links between common DNA variants previously associated with NSCL/P at 2p21, 8q24, 13q31, and 17q22 and normal facial-shape variations based on a candidate gene approach. Overall our study implies that DNA variants in genes essential for craniofacial development contribute with relatively small effect size to the spectrum of normal variation in human facial morphology. This observation has important consequences for future studies aiming to identify more genes involved in the human facial morphology, as well as for potential applications of DNA prediction of facial shape such as in future forensic applications.","author":[{"dropping-particle":"","family":"Liu","given":"Fan","non-dropping-particle":"","parse-names":false,"suffix":""},{"dropping-particle":"","family":"Lijn","given":"Fedde","non-dropping-particle":"van der","parse-names":false,"suffix":""},{"dropping-particle":"","family":"Schurmann","given":"Claudia","non-dropping-particle":"","parse-names":false,"suffix":""},{"dropping-particle":"","family":"Zhu","given":"Gu","non-dropping-particle":"","parse-names":false,"suffix":""},{"dropping-particle":"","family":"Chakravarty","given":"M. Mallar","non-dropping-particle":"","parse-names":false,"suffix":""},{"dropping-particle":"","family":"Hysi","given":"Pirro G.","non-dropping-particle":"","parse-names":false,"suffix":""},{"dropping-particle":"","family":"Wollstein","given":"Andreas","non-dropping-particle":"","parse-names":false,"suffix":""},{"dropping-particle":"","family":"Lao","given":"Oscar","non-dropping-particle":"","parse-names":false,"suffix":""},{"dropping-particle":"","family":"Bruijne","given":"Marleen","non-dropping-particle":"de","parse-names":false,"suffix":""},{"dropping-particle":"","family":"Ikram","given":"M. Arfan","non-dropping-particle":"","parse-names":false,"suffix":""},{"dropping-particle":"","family":"Lugt","given":"Aad","non-dropping-particle":"van der","parse-names":false,"suffix":""},{"dropping-particle":"","family":"Rivadeneira","given":"Fernando","non-dropping-particle":"","parse-names":false,"suffix":""},{"dropping-particle":"","family":"Uitterlinden","given":"André G","non-dropping-particle":"","parse-names":false,"suffix":""},{"dropping-particle":"","family":"Hofman","given":"Albert","non-dropping-particle":"","parse-names":false,"suffix":""},{"dropping-particle":"","family":"Niessen","given":"Wiro J.","non-dropping-particle":"","parse-names":false,"suffix":""},{"dropping-particle":"","family":"Homuth","given":"Georg","non-dropping-particle":"","parse-names":false,"suffix":""},{"dropping-particle":"","family":"Zubicaray","given":"Greig","non-dropping-particle":"de","parse-names":false,"suffix":""},{"dropping-particle":"","family":"McMahon","given":"Katie L.","non-dropping-particle":"","parse-names":false,"suffix":""},{"dropping-particle":"","family":"Thompson","given":"Paul M.","non-dropping-particle":"","parse-names":false,"suffix":""},{"dropping-particle":"","family":"Daboul","given":"Amro","non-dropping-particle":"","parse-names":false,"suffix":""},{"dropping-particle":"","family":"Puls","given":"Ralf","non-dropping-particle":"","parse-names":false,"suffix":""},{"dropping-particle":"","family":"Hegenscheid","given":"Katrin","non-dropping-particle":"","parse-names":false,"suffix":""},{"dropping-particle":"","family":"Bevan","given":"Liisa","non-dropping-particle":"","parse-names":false,"suffix":""},{"dropping-particle":"","family":"Pausova","given":"Zdenka","non-dropping-particle":"","parse-names":false,"suffix":""},{"dropping-particle":"","family":"Medland","given":"Sarah E.","non-dropping-particle":"","parse-names":false,"suffix":""},{"dropping-particle":"","family":"Montgomery","given":"Grant W.","non-dropping-particle":"","parse-names":false,"suffix":""},{"dropping-particle":"","family":"Wright","given":"Margaret J.","non-dropping-particle":"","parse-names":false,"suffix":""},{"dropping-particle":"","family":"Wicking","given":"Carol","non-dropping-particle":"","parse-names":false,"suffix":""},{"dropping-particle":"","family":"Boehringer","given":"Stefan","non-dropping-particle":"","parse-names":false,"suffix":""},{"dropping-particle":"","family":"Spector","given":"Timothy D.","non-dropping-particle":"","parse-names":false,"suffix":""},{"dropping-particle":"","family":"Paus","given":"Tom????","non-dropping-particle":"","parse-names":false,"suffix":""},{"dropping-particle":"","family":"Martin","given":"Nicholas G.","non-dropping-particle":"","parse-names":false,"suffix":""},{"dropping-particle":"","family":"Biffar","given":"Reiner","non-dropping-particle":"","parse-names":false,"suffix":""},{"dropping-particle":"","family":"Kayser","given":"Manfred","non-dropping-particle":"","parse-names":false,"suffix":""}],"container-title":"PLoS Genetics","id":"ITEM-1","issue":"9","issued":{"date-parts":[["2012"]]},"title":"A Genome-Wide Association Study Identifies Five Loci Influencing Facial Morphology in Europeans","type":"article-journal","volume":"8"},"uris":["http://www.mendeley.com/documents/?uuid=6513acb8-b119-4042-a072-4105a8994a81"]},{"id":"ITEM-2","itemData":{"DOI":"10.1016/j.ajhg.2011.12.021","ISBN":"1537-6605 (Electronic)\r0002-9297 (Linking)","ISSN":"00029297","PMID":"22341974","abstract":"Craniofacial morphology is highly heritable, but little is known about which genetic variants influence normal facial variation in the general population. We aimed to identify genetic variants associated with normal facial variation in a population-based cohort of 15-year-olds from the Avon Longitudinal Study of Parents and Children. 3D high-resolution images were obtained with two laser scanners, these were merged and aligned, and 22 landmarks were identified and their x, y, and z coordinates used to generate 54 3D distances reflecting facial features. 14 principal components (PCs) were also generated from the landmark locations. We carried out genome-wide association analyses of these distances and PCs in 2,185 adolescents and attempted to replicate any significant associations in a further 1,622 participants. In the discovery analysis no associations were observed with the PCs, but we identified four associations with the distances, and one of these, the association between rs7559271 in PAX3 and the nasion to midendocanthion distance (n-men), was replicated (p = 4 × 10 -7). In a combined analysis, each G allele of rs7559271 was associated with an increase in n-men distance of 0.39 mm (p = 4 × 10 -16), explaining 1.3% of the variance. Independent associations were observed in both the z (nasion prominence) and y (nasion height) dimensions (p = 9 × 10 -9 and p = 9 × 10 -10, respectively), suggesting that the locus primarily influences growth in the yz plane. Rare variants in PAX3 are known to cause Waardenburg syndrome, which involves deafness, pigmentary abnormalities, and facial characteristics including a broad nasal bridge. Our findings show that common variants within this gene also influence normal craniofacial development. © 2012 The American Society of Human Genetics.","author":[{"dropping-particle":"","family":"Paternoster","given":"Lavinia","non-dropping-particle":"","parse-names":false,"suffix":""},{"dropping-particle":"","family":"Zhurov","given":"Alexei I.","non-dropping-particle":"","parse-names":false,"suffix":""},{"dropping-particle":"","family":"Toma","given":"Arshed M.","non-dropping-particle":"","parse-names":false,"suffix":""},{"dropping-particle":"","family":"Kemp","given":"John P.","non-dropping-particle":"","parse-names":false,"suffix":""},{"dropping-particle":"","family":"Pourcain","given":"Beate","non-dropping-particle":"St.","parse-names":false,"suffix":""},{"dropping-particle":"","family":"Timpson","given":"Nicholas J.","non-dropping-particle":"","parse-names":false,"suffix":""},{"dropping-particle":"","family":"McMahon","given":"George","non-dropping-particle":"","parse-names":false,"suffix":""},{"dropping-particle":"","family":"McArdle","given":"Wendy","non-dropping-particle":"","parse-names":false,"suffix":""},{"dropping-particle":"","family":"Ring","given":"Susan M.","non-dropping-particle":"","parse-names":false,"suffix":""},{"dropping-particle":"","family":"Smith","given":"George Davey","non-dropping-particle":"","parse-names":false,"suffix":""},{"dropping-particle":"","family":"Richmond","given":"Stephen","non-dropping-particle":"","parse-names":false,"suffix":""},{"dropping-particle":"","family":"Evans","given":"David M.","non-dropping-particle":"","parse-names":false,"suffix":""}],"container-title":"American Journal of Human Genetics","id":"ITEM-2","issue":"3","issued":{"date-parts":[["2012"]]},"page":"478-485","publisher":"The American Society of Human Genetics","title":"Genome-wide association study of three-dimensional facial morphology identifies a variant in PAX3 associated with nasion position","type":"article-journal","volume":"90"},"uris":["http://www.mendeley.com/documents/?uuid=e8777db3-9af1-45be-9f87-1116d9f5c21f"]},{"id":"ITEM-3","itemData":{"DOI":"10.1038/s41588-018-0057-4","ISSN":"1061-4036","author":[{"dropping-particle":"","family":"Claes","given":"Peter","non-dropping-particle":"","parse-names":false,"suffix":""},{"dropping-particle":"","family":"Roosenboom","given":"Jasmien","non-dropping-particle":"","parse-names":false,"suffix":""},{"dropping-particle":"","family":"White","given":"Julie D.","non-dropping-particle":"","parse-names":false,"suffix":""},{"dropping-particle":"","family":"Swigut","given":"Tomek","non-dropping-particle":"","parse-names":false,"suffix":""},{"dropping-particle":"","family":"Sero","given":"Dzemila","non-dropping-particle":"","parse-names":false,"suffix":""},{"dropping-particle":"","family":"Li","given":"Jiarui","non-dropping-particle":"","parse-names":false,"suffix":""},{"dropping-particle":"","family":"Lee","given":"Myoung Keun","non-dropping-particle":"","parse-names":false,"suffix":""},{"dropping-particle":"","family":"Zaidi","given":"Arslan","non-dropping-particle":"","parse-names":false,"suffix":""},{"dropping-particle":"","family":"Mattern","given":"Brooke C.","non-dropping-particle":"","parse-names":false,"suffix":""},{"dropping-particle":"","family":"Liebowitz","given":"Corey","non-dropping-particle":"","parse-names":false,"suffix":""},{"dropping-particle":"","family":"Pearson","given":"Laurel","non-dropping-particle":"","parse-names":false,"suffix":""},{"dropping-particle":"","family":"González","given":"Tomás","non-dropping-particle":"","parse-names":false,"suffix":""},{"dropping-particle":"","family":"Leslie","given":"Elizabeth J.","non-dropping-particle":"","parse-names":false,"suffix":""},{"dropping-particle":"","family":"Carlson","given":"Jenna C.","non-dropping-particle":"","parse-names":false,"suffix":""},{"dropping-particle":"","family":"Orlova","given":"Ekaterina","non-dropping-particle":"","parse-names":false,"suffix":""},{"dropping-particle":"","family":"Suetens","given":"Paul","non-dropping-particle":"","parse-names":false,"suffix":""},{"dropping-particle":"","family":"Vandermeulen","given":"Dirk","non-dropping-particle":"","parse-names":false,"suffix":""},{"dropping-particle":"","family":"Feingold","given":"Eleanor","non-dropping-particle":"","parse-names":false,"suffix":""},{"dropping-particle":"","family":"Marazita","given":"Mary L.","non-dropping-particle":"","parse-names":false,"suffix":""},{"dropping-particle":"","family":"Shaffer","given":"John R.","non-dropping-particle":"","parse-names":false,"suffix":""},{"dropping-particle":"","family":"Wysocka","given":"Joanna","non-dropping-particle":"","parse-names":false,"suffix":""},{"dropping-particle":"","family":"Shriver","given":"Mark D.","non-dropping-particle":"","parse-names":false,"suffix":""},{"dropping-particle":"","family":"Weinberg","given":"Seth M.","non-dropping-particle":"","parse-names":false,"suffix":""}],"container-title":"Nature Genetics","id":"ITEM-3","issued":{"date-parts":[["2018"]]},"title":"Genome-wide mapping of global-to-local genetic effects on human facial shape","type":"article-journal"},"uris":["http://www.mendeley.com/documents/?uuid=b8bd7ecb-9559-4f8e-a551-50976763bea0"]},{"id":"ITEM-4","itemData":{"abstract":"Human facial diversity is substantial, complex, and largely scientifically unexplained. We used spatially dense quasi- landmarks to measure face shape in population samples with mixed West African and European ancestry from three locations (United States, Brazil, and Cape Verde). Using bootstrapped response-based imputation modeling (BRIM), we uncover the relationships between facial variation and the effects of sex, genomic ancestry, and a subset of craniofacial candidate genes. The facial effects of these variables are summarized as response-based imputed predictor (RIP) variables, which are validated using self-reported sex, genomic ancestry, and observer-based facial ratings (femininity and proportional ancestry) and judgments (sex and population group). By jointly modeling sex, genomic ancestry, and genotype, the independent effects of particular alleles on facial features can be uncovered. Results on a set of 20 genes showing significant effects on facial features provide support for this approach as a novel means to identify genes affecting normal-range facial features and for approximating the appearance of a face from genetic markers.","author":[{"dropping-particle":"","family":"Claes","given":"Peter","non-dropping-particle":"","parse-names":false,"suffix":""},{"dropping-particle":"","family":"Liberton","given":"Denise","non-dropping-particle":"","parse-names":false,"suffix":""},{"dropping-particle":"","family":"Daniels","given":"Katleen","non-dropping-particle":"","parse-names":false,"suffix":""},{"dropping-particle":"","family":"Matthes Rosana","given":"Kerri","non-dropping-particle":"","parse-names":false,"suffix":""},{"dropping-particle":"","family":"Quillen","given":"Ellen","non-dropping-particle":"","parse-names":false,"suffix":""},{"dropping-particle":"","family":"Pearson","given":"Laurel","non-dropping-particle":"","parse-names":false,"suffix":""},{"dropping-particle":"","family":"McEvoy","given":"Brian","non-dropping-particle":"","parse-names":false,"suffix":""},{"dropping-particle":"","family":"Bauchet","given":"Marc","non-dropping-particle":"","parse-names":false,"suffix":""},{"dropping-particle":"","family":"Zaidi","given":"Arslan","non-dropping-particle":"","parse-names":false,"suffix":""},{"dropping-particle":"","family":"Yao","given":"Wei","non-dropping-particle":"","parse-names":false,"suffix":""},{"dropping-particle":"","family":"Tang","given":"Hua","non-dropping-particle":"","parse-names":false,"suffix":""},{"dropping-particle":"","family":"Barsh","given":"Gregory","non-dropping-particle":"","parse-names":false,"suffix":""},{"dropping-particle":"","family":"Absher","given":"Devin M.","non-dropping-particle":"","parse-names":false,"suffix":""},{"dropping-particle":"","family":"Puts","given":"David","non-dropping-particle":"","parse-names":false,"suffix":""},{"dropping-particle":"","family":"Rocha","given":"Jorge","non-dropping-particle":"","parse-names":false,"suffix":""},{"dropping-particle":"","family":"Beleza","given":"Sandra","non-dropping-particle":"","parse-names":false,"suffix":""},{"dropping-particle":"","family":"Pereira","given":"Rinaldo","non-dropping-particle":"","parse-names":false,"suffix":""},{"dropping-particle":"","family":"Baynam","given":"Gareth","non-dropping-particle":"","parse-names":false,"suffix":""},{"dropping-particle":"","family":"Suetens","given":"Paul","non-dropping-particle":"","parse-names":false,"suffix":""},{"dropping-particle":"","family":"Vandermeulen","given":"Dirk","non-dropping-particle":"","parse-names":false,"suffix":""},{"dropping-particle":"","family":"Wagner","given":"Jennifer","non-dropping-particle":"","parse-names":false,"suffix":""},{"dropping-particle":"","family":"Boster","given":"James","non-dropping-particle":"","parse-names":false,"suffix":""},{"dropping-particle":"","family":"Shriver","given":"Mark","non-dropping-particle":"","parse-names":false,"suffix":""}],"container-title":"PLOS Genetics","id":"ITEM-4","issue":"3","issued":{"date-parts":[["2014"]]},"page":"1-14","title":"Modeling 3D Facial Shape from DNA","type":"article-journal","volume":"10"},"uris":["http://www.mendeley.com/documents/?uuid=83b00bd9-c824-4f09-857f-3b9b056cd1a5"]},{"id":"ITEM-5","itemData":{"DOI":"10.1371/journal.pgen.1006149","ISBN":"2682012000","ISSN":"15537404","PMID":"27560520","abstract":"Numerous lines of evidence point to a genetic basis for facial morphology in humans, yet little is known about how specific genetic variants relate to the phenotypic expression of many common facial features. We conducted genome-wide association meta-analyses of 20 quantitative facial measurements derived from the 3D surface images of 3118 healthy individuals of European ancestry belonging to two US cohorts. Analyses were performed on just under one million genotyped SNPs (Illumina OmniExpress+Exome v1.2 array) imputed to the 1000 Genomes reference panel (Phase 3). We observed genome-wide significant associations (p &lt; 5 x 10-8) for cranial base width at 14q21.1 and 20q12, intercanthal width at 1p13.3 and Xq13.2, nasal width at 20p11.22, nasal ala length at 14q11.2, and upper facial depth at 11q22.1. Several genes in the associated regions are known to play roles in craniofacial development or in syndromes affecting the face: MAFB, PAX9, MIPOL1, ALX3, HDAC8, and PAX1. We also tested genotype-phenotype associations reported in two previous genome-wide studies and found evidence of replication for nasal ala length and SNPs in CACNA2D3 and PRDM16. These results provide further evidence that common variants in regions harboring genes of known craniofacial function contribute to normal variation in human facial features. Improved understanding of the genes associated with facial morphology in healthy individuals can provide insights into the pathways and mechanisms controlling normal and abnormal facial morphogenesis.","author":[{"dropping-particle":"","family":"Shaffer","given":"John R.","non-dropping-particle":"","parse-names":false,"suffix":""},{"dropping-particle":"","family":"Orlova","given":"Ekaterina","non-dropping-particle":"","parse-names":false,"suffix":""},{"dropping-particle":"","family":"Lee","given":"Myoung Keun","non-dropping-particle":"","parse-names":false,"suffix":""},{"dropping-particle":"","family":"Leslie","given":"Elizabeth J.","non-dropping-particle":"","parse-names":false,"suffix":""},{"dropping-particle":"","family":"Raffensperger","given":"Zachary D.","non-dropping-particle":"","parse-names":false,"suffix":""},{"dropping-particle":"","family":"Heike","given":"Carrie L.","non-dropping-particle":"","parse-names":false,"suffix":""},{"dropping-particle":"","family":"Cunningham","given":"Michael L.","non-dropping-particle":"","parse-names":false,"suffix":""},{"dropping-particle":"","family":"Hecht","given":"Jacqueline T.","non-dropping-particle":"","parse-names":false,"suffix":""},{"dropping-particle":"","family":"Kau","given":"Chung How","non-dropping-particle":"","parse-names":false,"suffix":""},{"dropping-particle":"","family":"Nidey","given":"Nichole L.","non-dropping-particle":"","parse-names":false,"suffix":""},{"dropping-particle":"","family":"Moreno","given":"Lina M.","non-dropping-particle":"","parse-names":false,"suffix":""},{"dropping-particle":"","family":"Wehby","given":"George L.","non-dropping-particle":"","parse-names":false,"suffix":""},{"dropping-particle":"","family":"Murray","given":"Jeffrey C.","non-dropping-particle":"","parse-names":false,"suffix":""},{"dropping-particle":"","family":"Laurie","given":"Cecelia A.","non-dropping-particle":"","parse-names":false,"suffix":""},{"dropping-particle":"","family":"Laurie","given":"Cathy C.","non-dropping-particle":"","parse-names":false,"suffix":""},{"dropping-particle":"","family":"Cole","given":"Joanne","non-dropping-particle":"","parse-names":false,"suffix":""},{"dropping-particle":"","family":"Ferrara","given":"Tracey","non-dropping-particle":"","parse-names":false,"suffix":""},{"dropping-particle":"","family":"Santorico","given":"Stephanie","non-dropping-particle":"","parse-names":false,"suffix":""},{"dropping-particle":"","family":"Klein","given":"Ophir","non-dropping-particle":"","parse-names":false,"suffix":""},{"dropping-particle":"","family":"Mio","given":"Washington","non-dropping-particle":"","parse-names":false,"suffix":""},{"dropping-particle":"","family":"Feingold","given":"Eleanor","non-dropping-particle":"","parse-names":false,"suffix":""},{"dropping-particle":"","family":"Hallgrimsson","given":"Benedikt","non-dropping-particle":"","parse-names":false,"suffix":""},{"dropping-particle":"","family":"Spritz","given":"Richard A.","non-dropping-particle":"","parse-names":false,"suffix":""},{"dropping-particle":"","family":"Marazita","given":"Mary L.","non-dropping-particle":"","parse-names":false,"suffix":""},{"dropping-particle":"","family":"Weinberg","given":"Seth M.","non-dropping-particle":"","parse-names":false,"suffix":""}],"container-title":"PLoS Genetics","id":"ITEM-5","issue":"8","issued":{"date-parts":[["2016"]]},"page":"1-21","title":"Genome-Wide Association Study Reveals Multiple Loci Influencing Normal Human Facial Morphology","type":"article-journal","volume":"12"},"uris":["http://www.mendeley.com/documents/?uuid=a74b97e8-3673-4d47-9805-f508d0827b23"]}],"mendeley":{"formattedCitation":"(Claes et al., 2014, 2018; Liu et al., 2012; Paternoster et al., 2012; Shaffer et al., 2016)","plainTextFormattedCitation":"(Claes et al., 2014, 2018; Liu et al., 2012; Paternoster et al., 2012; Shaffer et al., 2016)","previouslyFormattedCitation":"(Claes et al., 2014, 2018; Liu et al., 2012; Paternoster et al., 2012; Shaffer et al., 2016)"},"properties":{"noteIndex":0},"schema":"https://github.com/citation-style-language/schema/raw/master/csl-citation.json"}</w:delInstrText>
        </w:r>
        <w:r w:rsidR="005D578F" w:rsidDel="00663109">
          <w:fldChar w:fldCharType="separate"/>
        </w:r>
        <w:r w:rsidR="00B8310D" w:rsidRPr="00B8310D" w:rsidDel="00663109">
          <w:rPr>
            <w:noProof/>
          </w:rPr>
          <w:delText>(Claes et al., 2014, 2018; Liu et al., 2012; Paternoster et al., 2012; Shaffer et al., 2016)</w:delText>
        </w:r>
        <w:r w:rsidR="005D578F" w:rsidDel="00663109">
          <w:fldChar w:fldCharType="end"/>
        </w:r>
        <w:r w:rsidR="00D869C2" w:rsidDel="00663109">
          <w:delText>,</w:delText>
        </w:r>
        <w:r w:rsidDel="00663109">
          <w:delText xml:space="preserve"> and studies of dysmorphology </w:delText>
        </w:r>
        <w:r w:rsidR="005D578F" w:rsidDel="00663109">
          <w:fldChar w:fldCharType="begin" w:fldLock="1"/>
        </w:r>
        <w:r w:rsidR="00B8310D" w:rsidDel="00663109">
          <w:delInstrText>ADDIN CSL_CITATION {"citationItems":[{"id":"ITEM-1","itemData":{"DOI":"10.1002/ajpa.21583","ISSN":"1096-8644","PMID":"21996933","abstract":"Down syndrome (DS), resulting from trisomy of chromosome 21, is the most common live-born human aneuploidy. The phenotypic expression of trisomy 21 produces variable, though characteristic, facial morphology. Although certain facial features have been documented quantitatively and qualitatively as characteristic of DS (e.g., epicanthic folds, macroglossia, and hypertelorism), all of these traits occur in other craniofacial conditions with an underlying genetic cause. We hypothesize that the typical DS face is integrated differently than the face of non-DS siblings, and that the pattern of morphological integration unique to individuals with DS will yield information about underlying developmental associations between facial regions. We statistically compared morphological integration patterns of immature DS faces (N = 53) with those of non-DS siblings (N = 54), aged 6-12 years using 31 distances estimated from 3D coordinate data representing 17 anthropometric landmarks recorded on 3D digital photographic images. Facial features are affected differentially in DS, as evidenced by statistically significant differences in integration both within and between facial regions. Our results suggest a differential affect of trisomy on facial prominences during craniofacial development.","author":[{"dropping-particle":"","family":"Starbuck","given":"John M","non-dropping-particle":"","parse-names":false,"suffix":""},{"dropping-particle":"","family":"Reeves","given":"Roger H","non-dropping-particle":"","parse-names":false,"suffix":""},{"dropping-particle":"","family":"Richtsmeier","given":"Joan T","non-dropping-particle":"","parse-names":false,"suffix":""}],"container-title":"American Journal of Physical Anthropology","id":"ITEM-1","issue":"4","issued":{"date-parts":[["2011","12"]]},"page":"560-8","title":"Morphological integration of soft-tissue facial morphology in Down Syndrome and siblings.","type":"article-journal","volume":"146"},"uris":["http://www.mendeley.com/documents/?uuid=13c7d435-0a61-4f09-9281-5f6fc4ce56db"]},{"id":"ITEM-2","itemData":{"DOI":"10.1007/s00439-014-1455-z","ISSN":"1432-1203","PMID":"24889830","abstract":"Sequencing technology is increasingly demonstrating the impact of genomic copy number variation (CNV) on phenotypes. Opposing variation in growth, head size, cognition and behaviour is known to result from deletions and reciprocal duplications of some genomic regions. We propose normative inversion of face shape, opposing difference from a matched norm, as a basis for investigating the effects of gene dosage on craniofacial development. We use dense surface modelling techniques to match any face (or part of a face) to a facial norm of unaffected individuals of matched age, sex and ethnicity and then we reverse the individual's face shape differences from the matched norm to produce the normative inversion. We demonstrate for five genomic regions, 4p16.3, 7q11.23, 11p15, 16p13.3 and 17p11.2, that such inversion for individuals with a duplication or (epi)-mutation produces facial forms remarkably similar to those associated with a deletion or opposite (epi-)mutation of the same region, and vice versa. The ability to visualise and quantify face shape effects of gene dosage is of major benefit for determining whether a CNV is the cause of the phenotype of an individual and for predicting reciprocal consequences. It enables face shape to be used as a relatively simple and inexpensive functional analysis of the gene(s) involved.","author":[{"dropping-particle":"","family":"Hammond","given":"Peter","non-dropping-particle":"","parse-names":false,"suffix":""},{"dropping-particle":"","family":"McKee","given":"Shane","non-dropping-particle":"","parse-names":false,"suffix":""},{"dropping-particle":"","family":"Suttie","given":"Michael","non-dropping-particle":"","parse-names":false,"suffix":""},{"dropping-particle":"","family":"Allanson","given":"Judith E","non-dropping-particle":"","parse-names":false,"suffix":""},{"dropping-particle":"","family":"Cobben","given":"Jan-Maarten","non-dropping-particle":"","parse-names":false,"suffix":""},{"dropping-particle":"","family":"Maas","given":"Saskia M","non-dropping-particle":"","parse-names":false,"suffix":""},{"dropping-particle":"","family":"Quarrell","given":"Oliver","non-dropping-particle":"","parse-names":false,"suffix":""},{"dropping-particle":"","family":"Smith","given":"Ann C M","non-dropping-particle":"","parse-names":false,"suffix":""},{"dropping-particle":"","family":"Lewis","given":"Suzanne","non-dropping-particle":"","parse-names":false,"suffix":""},{"dropping-particle":"","family":"Tassabehji","given":"May","non-dropping-particle":"","parse-names":false,"suffix":""},{"dropping-particle":"","family":"Sisodiya","given":"Sanjay M","non-dropping-particle":"","parse-names":false,"suffix":""},{"dropping-particle":"","family":"Mattina","given":"Teresa","non-dropping-particle":"","parse-names":false,"suffix":""},{"dropping-particle":"","family":"Hennekam","given":"Raoul C M","non-dropping-particle":"","parse-names":false,"suffix":""}],"container-title":"Human Genetics","id":"ITEM-2","issue":"9","issued":{"date-parts":[["2014","9"]]},"page":"1117-25","title":"Opposite effects on facial morphology due to gene dosage sensitivity.","type":"article-journal","volume":"133"},"uris":["http://www.mendeley.com/documents/?uuid=10998da8-b2ec-4fe5-b783-17d6ea95806e"]},{"id":"ITEM-3","itemData":{"DOI":"10.1016/j.alcohol.2009.10.016","ISBN":"1873-6823 (Electronic)\\r0741-8329 (Linking)","ISSN":"07418329","PMID":"20060678","abstract":"Directional asymmetry, the systematic differences between the left and right body sides, is widespread in human populations. Changes in directional asymmetry are associated with various disorders that affect craniofacial development. Because facial dysmorphology is a key criterion for diagnosing fetal alcohol syndrome (FAS), the question arises whether in utero alcohol exposure alters directional asymmetry in the face. Data on the relative position of 17 morphologic landmarks were obtained from facial scans of children who were classified as either FAS or control. Shape data obtained from the landmarks were analyzed with the methods of geometric morphometrics. Our analyses showed significant directional asymmetry of facial shape, consisting primarily of a shift of midline landmarks to the right and a displacement of the landmarks around the eyes to the left. The asymmetry of FAS and control groups differed significantly and average directional asymmetry was increased in those individuals exposed to alcohol in utero. These results suggest that the developmental consequences of fetal alcohol exposure affect a wide range of craniofacial features in addition to those generally recognized and used for diagnosis of FAS. ?? 2010 Elsevier Inc.","author":[{"dropping-particle":"","family":"Klingenberg","given":"C. P.","non-dropping-particle":"","parse-names":false,"suffix":""},{"dropping-particle":"","family":"Wetherill","given":"L.","non-dropping-particle":"","parse-names":false,"suffix":""},{"dropping-particle":"","family":"Rogers","given":"J.","non-dropping-particle":"","parse-names":false,"suffix":""},{"dropping-particle":"","family":"Moore","given":"E.","non-dropping-particle":"","parse-names":false,"suffix":""},{"dropping-particle":"","family":"Ward","given":"R.","non-dropping-particle":"","parse-names":false,"suffix":""},{"dropping-particle":"","family":"Autti-Rämö","given":"I.","non-dropping-particle":"","parse-names":false,"suffix":""},{"dropping-particle":"","family":"Fagerlund","given":"Å","non-dropping-particle":"","parse-names":false,"suffix":""},{"dropping-particle":"","family":"Jacobson","given":"S. W.","non-dropping-particle":"","parse-names":false,"suffix":""},{"dropping-particle":"","family":"Robinson","given":"L. K.","non-dropping-particle":"","parse-names":false,"suffix":""},{"dropping-particle":"","family":"Hoyme","given":"H. E.","non-dropping-particle":"","parse-names":false,"suffix":""},{"dropping-particle":"","family":"Mattson","given":"S. N.","non-dropping-particle":"","parse-names":false,"suffix":""},{"dropping-particle":"","family":"Li","given":"T. K.","non-dropping-particle":"","parse-names":false,"suffix":""},{"dropping-particle":"","family":"Riley","given":"E. P.","non-dropping-particle":"","parse-names":false,"suffix":""},{"dropping-particle":"","family":"Foroud","given":"T.","non-dropping-particle":"","parse-names":false,"suffix":""}],"container-title":"Alcohol","id":"ITEM-3","issue":"7-8","issued":{"date-parts":[["2010"]]},"page":"649-657","title":"Prenatal alcohol exposure alters the patterns of facial asymmetry","type":"article-journal","volume":"44"},"uris":["http://www.mendeley.com/documents/?uuid=d33669dd-f5d1-42b3-961c-a1e7d9feff76"]},{"id":"ITEM-4","itemData":{"DOI":"10.1002/(SICI)1097-0177(200002)217:2&lt;137::AID-DVDY1&gt;3.0.CO;2-N","ISSN":"1058-8388","PMID":"10706138","abstract":"Mouse genetic models can be used to dissect molecular mechanisms that result in human disease. This approach requires detection and demonstration of compelling parallels between phenotypes in mouse and human. Ts65Dn mice are at dosage imbalance for many of the same genes duplicated in trisomy 21 or Down syndrome (DS), the most common live-born human aneuploidy. Analysis of the craniofacial skeleton of Ts65Dn mice using three-dimensional morphometric methods demonstrates an absolute correspondence between Ts65Dn and DS craniofacial dysmorphology, a distinctive and completely penetrant DS phenotype. The genes at dosage imbalance in Ts65Dn are localized to a small region of mouse chromosome 16 and, by comparative mapping, to the corresponding region of human Chromosome 21, providing independent experimental data supporting the contribution of genes in this region to this characteristic DS phenotype. This analysis establishes precise parallels in human and mouse skull phenotypes resulting from dosage imbalance for the same genes, revealing strong conservation of the evolved developmental genetic program that underlies mammalian skull morphology and validating the use of this mouse model in the analysis of this important DS phenotype. This evolutionary conservation further establishes the mouse as a valid model for a wide range of syndromes producing craniofacial maldevelopment.","author":[{"dropping-particle":"","family":"Richtsmeier","given":"Joan T","non-dropping-particle":"","parse-names":false,"suffix":""},{"dropping-particle":"","family":"Baxter","given":"Laura L","non-dropping-particle":"","parse-names":false,"suffix":""},{"dropping-particle":"","family":"Reeves","given":"Roger H","non-dropping-particle":"","parse-names":false,"suffix":""}],"container-title":"Developmental Dynamics","id":"ITEM-4","issue":"2","issued":{"date-parts":[["2000","3"]]},"page":"137-45","title":"Parallels of craniofacial maldevelopment in Down syndrome and Ts65Dn mice.","type":"article-journal","volume":"217"},"uris":["http://www.mendeley.com/documents/?uuid=c2ea27f9-d85f-43ef-a21c-b7e9a676fbfa"]},{"id":"ITEM-5","itemData":{"DOI":"10.1002/1096-8628(20000717)93:2&lt;143::AID-AJMG12&gt;3.0.CO;2-Q","ISBN":"0148-7299","ISSN":"01487299","PMID":"2000219850","abstract":"We investigated soft tissue facial asymmetry in normal and syndrome- affected individuals ranging in age from 1 year to adulthood. The purposes of our study were to determine if facial asymmetry was greater in syndrome- affected individuals than in normal individuals and, if true, to distinguish those measurements that could be used in routine screening to identify the presence of syndromes in uncertain patients and, lastly, to investigate the causes of measurement asymmetry at the level of the landmarks. The last purpose was possible because we used a stereophotogrammetric method with which the three-dimensional (3D) landmark positions were obtained. In the statistically significantly different measurements, those from the right side were dominant, with one exception in each group, except normal males. In all groups the landmark analyses demonstrated the same trends, and while there was far less patterning in the 3D coordinates, these results were also consistent between the four groups. We compared the statistical findings of the 3D coordinates and measurements and found that there was no predictable relationship between significant findings in the landmarks and the measurements. In particular, we noted that statistical differences in measurements did not infer significant differences in the positions of the landmarks between the right and left sides of the face. Both the normal and syndrome-affected groups appeared to be equally canalized and similarly affected by developmental noise: When the bilateral measurement differences of each syndrome-affected subject were compared to the limits of normal asymmetry, less than 10% of the comparisons exceeded the norms. (C) 2000 Wiley-Liss, Inc.","author":[{"dropping-particle":"","family":"Shaner","given":"Deborah J.","non-dropping-particle":"","parse-names":false,"suffix":""},{"dropping-particle":"","family":"Peterson","given":"Arthur E.","non-dropping-particle":"","parse-names":false,"suffix":""},{"dropping-particle":"","family":"Beattie","given":"Owen B.","non-dropping-particle":"","parse-names":false,"suffix":""},{"dropping-particle":"","family":"Bamforth","given":"J. Stephen","non-dropping-particle":"","parse-names":false,"suffix":""}],"container-title":"American Journal of Medical Genetics","id":"ITEM-5","issue":"2","issued":{"date-parts":[["2000"]]},"page":"143-154","title":"Assessment of soft tissue facial asymmetry in medically normal and syndrome-affected individuals by analysis of landmarks and measurements","type":"article-journal","volume":"93"},"uris":["http://www.mendeley.com/documents/?uuid=57e75975-6622-47b7-8883-894dfaf4a676"]}],"mendeley":{"formattedCitation":"(Hammond et al., 2014; Klingenberg et al., 2010; Richtsmeier et al., 2000; Shaner et al., 2000; Starbuck et al., 2011)","plainTextFormattedCitation":"(Hammond et al., 2014; Klingenberg et al., 2010; Richtsmeier et al., 2000; Shaner et al., 2000; Starbuck et al., 2011)","previouslyFormattedCitation":"(Hammond et al., 2014; Klingenberg et al., 2010; Richtsmeier et al., 2000; Shaner et al., 2000; Starbuck et al., 2011)"},"properties":{"noteIndex":0},"schema":"https://github.com/citation-style-language/schema/raw/master/csl-citation.json"}</w:delInstrText>
        </w:r>
        <w:r w:rsidR="005D578F" w:rsidDel="00663109">
          <w:fldChar w:fldCharType="separate"/>
        </w:r>
        <w:r w:rsidR="00B8310D" w:rsidRPr="00B8310D" w:rsidDel="00663109">
          <w:rPr>
            <w:noProof/>
          </w:rPr>
          <w:delText>(Hammond et al., 2014; Klingenberg et al., 2010; Richtsmeier et al., 2000; Shaner et al., 2000; Starbuck et al., 2011)</w:delText>
        </w:r>
        <w:r w:rsidR="005D578F" w:rsidDel="00663109">
          <w:fldChar w:fldCharType="end"/>
        </w:r>
        <w:r w:rsidR="005D578F" w:rsidDel="00663109">
          <w:delText xml:space="preserve"> </w:delText>
        </w:r>
      </w:del>
    </w:p>
    <w:p w14:paraId="360E02A1" w14:textId="19EBDF14" w:rsidR="00221E4E" w:rsidDel="00E94642" w:rsidRDefault="00960C71" w:rsidP="00D869C2">
      <w:pPr>
        <w:rPr>
          <w:del w:id="180" w:author="Harry Matthews" w:date="2018-06-01T10:33:00Z"/>
          <w:moveFrom w:id="181" w:author="Harry Matthews" w:date="2018-06-01T08:35:00Z"/>
        </w:rPr>
      </w:pPr>
      <w:moveFromRangeStart w:id="182" w:author="Harry Matthews" w:date="2018-06-01T08:35:00Z" w:name="move515605479"/>
      <w:moveFrom w:id="183" w:author="Harry Matthews" w:date="2018-06-01T08:35:00Z">
        <w:del w:id="184" w:author="Harry Matthews" w:date="2018-06-01T10:33:00Z">
          <w:r w:rsidDel="00E94642">
            <w:delText xml:space="preserve">Essential to geometric morphometrics is the identification and quantification of landmarks, traditionally defined as precise locations on biological forms that hold some developmental, functional, structural or evolutionary significance </w:delText>
          </w:r>
          <w:r w:rsidR="00086853" w:rsidDel="00E94642">
            <w:fldChar w:fldCharType="begin" w:fldLock="1"/>
          </w:r>
          <w:r w:rsidR="00086853" w:rsidDel="00E94642">
            <w:delInstrText>ADDIN CSL_CITATION {"citationItems":[{"id":"ITEM-1","itemData":{"DOI":"10.1002/ajpa.10174","author":[{"dropping-particle":"","family":"Richtsmeier","given":"Joan T.","non-dropping-particle":"","parse-names":false,"suffix":""},{"dropping-particle":"","family":"Burke Deleon","given":"Valerie","non-dropping-particle":"","parse-names":false,"suffix":""},{"dropping-particle":"","family":"Lele","given":"Subhash R","non-dropping-particle":"","parse-names":false,"suffix":""}],"container-title":"American Journal of Physical Anthropology","id":"ITEM-1","issue":"35","issued":{"date-parts":[["2002"]]},"page":"63-91","title":"The promise of geometric morphometrics","type":"article-journal","volume":"119"},"uris":["http://www.mendeley.com/documents/?uuid=8acab825-967d-4d56-90d4-4c98483599ce"]}],"mendeley":{"formattedCitation":"(Richtsmeier et al., 2002)","plainTextFormattedCitation":"(Richtsmeier et al., 2002)","previouslyFormattedCitation":"(Richtsmeier et al., 2002)"},"properties":{"noteIndex":0},"schema":"https://github.com/citation-style-language/schema/raw/master/csl-citation.json"}</w:delInstrText>
          </w:r>
          <w:r w:rsidR="00086853" w:rsidDel="00E94642">
            <w:fldChar w:fldCharType="separate"/>
          </w:r>
          <w:r w:rsidR="00086853" w:rsidRPr="00086853" w:rsidDel="00E94642">
            <w:rPr>
              <w:noProof/>
            </w:rPr>
            <w:delText>(Richtsmeier et al., 2002)</w:delText>
          </w:r>
          <w:r w:rsidR="00086853" w:rsidDel="00E94642">
            <w:fldChar w:fldCharType="end"/>
          </w:r>
          <w:r w:rsidDel="00E94642">
            <w:delText xml:space="preserve"> that are unambiguously defined and reliably locatable</w:delText>
          </w:r>
          <w:r w:rsidR="00086853" w:rsidDel="00E94642">
            <w:delText xml:space="preserve"> </w:delText>
          </w:r>
          <w:r w:rsidR="00086853" w:rsidDel="00E94642">
            <w:fldChar w:fldCharType="begin" w:fldLock="1"/>
          </w:r>
          <w:r w:rsidR="00086853" w:rsidDel="00E94642">
            <w:delInstrText>ADDIN CSL_CITATION {"citationItems":[{"id":"ITEM-1","itemData":{"author":[{"dropping-particle":"","family":"Richtsmeier","given":"Joan T.","non-dropping-particle":"","parse-names":false,"suffix":""},{"dropping-particle":"","family":"Paik","given":"Chul H.","non-dropping-particle":"","parse-names":false,"suffix":""},{"dropping-particle":"","family":"Elfert","given":"Peter C.","non-dropping-particle":"","parse-names":false,"suffix":""},{"dropping-particle":"","family":"Cole III","given":"Theodore M.","non-dropping-particle":"","parse-names":false,"suffix":""},{"dropping-particle":"","family":"Dahlman","given":"Holly R.","non-dropping-particle":"","parse-names":false,"suffix":""}],"container-title":"Cleft Palate-Craniofacial Journal","id":"ITEM-1","issue":"3","issued":{"date-parts":[["1995"]]},"page":"217-227","title":"Precision, Repeatibility, and Validation of the Localization of Cranial Landmarks Using Computed Tomography Scans","type":"article-journal","volume":"32"},"uris":["http://www.mendeley.com/documents/?uuid=093c26ca-ba9b-48fd-a0d1-937b2041fe58"]},{"id":"ITEM-2","itemData":{"DOI":"10.1002/ajmg.a.30959","ISBN":"1552-4825 (Print)\\r1552-4825 (Linking)","ISSN":"15524825","PMID":"16158436","abstract":"The genetic basis for complex phenotypes is currently of great interest for both clinical investigators and basic scientists. In order to acquire a thorough understanding of the translation from genotype to phenotype, highly precise measures of phenotypic variation are required. New technologies, such as 3D photogrammetry are being implemented in phenotypic studies due to their ability to collect data rapidly and non-invasively. Before these systems can be broadly implemented, the error associated with data collected from images acquired using these technologies must be assessed. This study investigates the precision, error, and repeatability associated with anthropometric landmark coordinate data collected from 3D digital photogrammetric images acquired with the 3dMDface System. Precision, error due to the imaging system, error due to digitization of the images, and repeatability are assessed in a sample of children and adults (n = 15). Results show that data collected from images with the 3dMDface System are highly repeatable and precise. The average error associated with the placement of landmarks is sub-millimeter; both the error due to digitization and due to the imaging system are very low. The few measures showing a higher degree of error include those crossing the labial fissure, which are influenced by even subtle movement of the mandible. These results suggest that 3D anthropometric data collected using the 3dMDface System are highly reliable and, therefore, useful for evaluation of clinical dysmorphology and surgery, analyses of genotype-phenotype correlations, and inheritance of complex phenotypes.","author":[{"dropping-particle":"","family":"Aldridge","given":"Kristina","non-dropping-particle":"","parse-names":false,"suffix":""},{"dropping-particle":"","family":"Boyadjiev","given":"Simeon A.","non-dropping-particle":"","parse-names":false,"suffix":""},{"dropping-particle":"","family":"Capone","given":"George T.","non-dropping-particle":"","parse-names":false,"suffix":""},{"dropping-particle":"","family":"DeLeon","given":"Valerie B.","non-dropping-particle":"","parse-names":false,"suffix":""},{"dropping-particle":"","family":"Richtsmeier","given":"Joan T.","non-dropping-particle":"","parse-names":false,"suffix":""}],"container-title":"American Journal of Medical Genetics","id":"ITEM-2","issue":"3","issued":{"date-parts":[["2005"]]},"page":"247-253","title":"Precision and error of three-dimensional phenotypic measures acquired from 3dMD photogrammetric images","type":"article-journal","volume":"138 A"},"uris":["http://www.mendeley.com/documents/?uuid=4419db9c-87b4-4507-b5bc-e9f4bf803261"]},{"id":"ITEM-3","itemData":{"author":[{"dropping-particle":"","family":"Corner","given":"Brian D.","non-dropping-particle":"","parse-names":false,"suffix":""},{"dropping-particle":"","family":"Lele","given":"Subhash","non-dropping-particle":"","parse-names":false,"suffix":""},{"dropping-particle":"","family":"Richtsmeier","given":"Joan T.","non-dropping-particle":"","parse-names":false,"suffix":""}],"container-title":"Journal of Quantative Anthropology","id":"ITEM-3","issued":{"date-parts":[["1992"]]},"page":"347-359","title":"Measuring Precision of Three-Dimensional Landmark Data","type":"article-journal","volume":"3"},"uris":["http://www.mendeley.com/documents/?uuid=99d57c29-e55b-4f0c-9aeb-a501dcf2cf73"]}],"mendeley":{"formattedCitation":"(Aldridge et al., 2005; Corner et al., 1992; Richtsmeier et al., 1995)","plainTextFormattedCitation":"(Aldridge et al., 2005; Corner et al., 1992; Richtsmeier et al., 1995)"},"properties":{"noteIndex":0},"schema":"https://github.com/citation-style-language/schema/raw/master/csl-citation.json"}</w:delInstrText>
          </w:r>
          <w:r w:rsidR="00086853" w:rsidDel="00E94642">
            <w:fldChar w:fldCharType="separate"/>
          </w:r>
          <w:r w:rsidR="00086853" w:rsidRPr="00086853" w:rsidDel="00E94642">
            <w:rPr>
              <w:noProof/>
            </w:rPr>
            <w:delText>(Aldridge et al., 2005; Corner et al., 1992; Richtsmeier et al., 1995)</w:delText>
          </w:r>
          <w:r w:rsidR="00086853" w:rsidDel="00E94642">
            <w:fldChar w:fldCharType="end"/>
          </w:r>
          <w:r w:rsidDel="00E94642">
            <w:delText>.</w:delText>
          </w:r>
          <w:r w:rsidR="00D869C2" w:rsidDel="00E94642">
            <w:delText xml:space="preserve"> </w:delText>
          </w:r>
          <w:r w:rsidR="00B97C25" w:rsidDel="00E94642">
            <w:delText>M</w:delText>
          </w:r>
          <w:r w:rsidR="00221E4E" w:rsidDel="00E94642">
            <w:delText>anual landmarking</w:delText>
          </w:r>
          <w:r w:rsidR="00B97C25" w:rsidDel="00E94642">
            <w:delText>, however,</w:delText>
          </w:r>
          <w:r w:rsidR="00221E4E" w:rsidDel="00E94642">
            <w:delText xml:space="preserve"> suffer</w:delText>
          </w:r>
          <w:r w:rsidR="00B97C25" w:rsidDel="00E94642">
            <w:delText>s</w:delText>
          </w:r>
          <w:r w:rsidR="00221E4E" w:rsidDel="00E94642">
            <w:delText xml:space="preserve"> from the problem of </w:delText>
          </w:r>
          <w:r w:rsidR="00230805" w:rsidDel="00E94642">
            <w:delText xml:space="preserve">being tedious to perform, difficult to </w:delText>
          </w:r>
          <w:r w:rsidR="00221E4E" w:rsidDel="00E94642">
            <w:delText>stan</w:delText>
          </w:r>
          <w:r w:rsidR="00230805" w:rsidDel="00E94642">
            <w:delText>dardize,</w:delText>
          </w:r>
          <w:r w:rsidR="00B97C25" w:rsidDel="00E94642">
            <w:delText xml:space="preserve"> and</w:delText>
          </w:r>
          <w:r w:rsidR="00221E4E" w:rsidDel="00E94642">
            <w:delText xml:space="preserve"> </w:delText>
          </w:r>
          <w:r w:rsidR="00230805" w:rsidDel="00E94642">
            <w:delText>prone to</w:delText>
          </w:r>
          <w:r w:rsidR="00221E4E" w:rsidDel="00E94642">
            <w:delText xml:space="preserve"> intra and inter-operator error </w:delText>
          </w:r>
          <w:r w:rsidR="00221E4E" w:rsidRPr="00DC70F5" w:rsidDel="00E94642">
            <w:fldChar w:fldCharType="begin">
              <w:fldData xml:space="preserve">PEVuZE5vdGU+PENpdGU+PEF1dGhvcj5GYWdlcnR1bjwvQXV0aG9yPjxZZWFyPjIwMTQ8L1llYXI+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</w:fldData>
            </w:fldChar>
          </w:r>
          <w:r w:rsidR="00221E4E" w:rsidRPr="00CF2D94" w:rsidDel="00E94642">
            <w:delInstrText xml:space="preserve"> ADDIN EN.CITE </w:delInstrText>
          </w:r>
          <w:r w:rsidR="00221E4E" w:rsidRPr="00CF2D94" w:rsidDel="00E94642">
            <w:fldChar w:fldCharType="begin">
              <w:fldData xml:space="preserve">PEVuZE5vdGU+PENpdGU+PEF1dGhvcj5GYWdlcnR1bjwvQXV0aG9yPjxZZWFyPjIwMTQ8L1llYXI+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</w:fldData>
            </w:fldChar>
          </w:r>
          <w:r w:rsidR="00221E4E" w:rsidRPr="00CF2D94" w:rsidDel="00E94642">
            <w:delInstrText xml:space="preserve"> ADDIN EN.CITE.DATA </w:delInstrText>
          </w:r>
        </w:del>
      </w:moveFrom>
      <w:del w:id="185" w:author="Harry Matthews" w:date="2018-06-01T08:35:00Z"/>
      <w:moveFrom w:id="186" w:author="Harry Matthews" w:date="2018-06-01T08:35:00Z">
        <w:del w:id="187" w:author="Harry Matthews" w:date="2018-06-01T10:33:00Z">
          <w:r w:rsidR="00221E4E" w:rsidRPr="00CF2D94" w:rsidDel="00E94642">
            <w:fldChar w:fldCharType="end"/>
          </w:r>
        </w:del>
      </w:moveFrom>
      <w:del w:id="188" w:author="Harry Matthews" w:date="2018-06-01T08:35:00Z"/>
      <w:moveFrom w:id="189" w:author="Harry Matthews" w:date="2018-06-01T08:35:00Z">
        <w:del w:id="190" w:author="Harry Matthews" w:date="2018-06-01T10:33:00Z">
          <w:r w:rsidR="00221E4E" w:rsidRPr="00DC70F5" w:rsidDel="00E94642">
            <w:fldChar w:fldCharType="separate"/>
          </w:r>
          <w:r w:rsidR="00221E4E" w:rsidRPr="00CF2D94" w:rsidDel="00E94642">
            <w:delText>(</w:delText>
          </w:r>
          <w:r w:rsidR="008E3147" w:rsidDel="00E94642">
            <w:fldChar w:fldCharType="begin"/>
          </w:r>
          <w:r w:rsidR="008E3147" w:rsidDel="00E94642">
            <w:delInstrText xml:space="preserve"> HYPERLINK \l "_ENREF_43" \o "Fagertun, 2014 #174" </w:delInstrText>
          </w:r>
          <w:r w:rsidR="008E3147" w:rsidDel="00E94642">
            <w:fldChar w:fldCharType="separate"/>
          </w:r>
          <w:r w:rsidR="00221E4E" w:rsidRPr="00CF2D94" w:rsidDel="00E94642">
            <w:delText>Fagertun et al., 2014</w:delText>
          </w:r>
          <w:r w:rsidR="008E3147" w:rsidDel="00E94642">
            <w:fldChar w:fldCharType="end"/>
          </w:r>
          <w:r w:rsidR="00221E4E" w:rsidRPr="00CF2D94" w:rsidDel="00E94642">
            <w:delText xml:space="preserve">, </w:delText>
          </w:r>
          <w:r w:rsidR="008E3147" w:rsidDel="00E94642">
            <w:fldChar w:fldCharType="begin"/>
          </w:r>
          <w:r w:rsidR="008E3147" w:rsidDel="00E94642">
            <w:delInstrText xml:space="preserve"> HYPERLINK \l "_ENREF_127" \o "Toma, 2009 #177" </w:delInstrText>
          </w:r>
          <w:r w:rsidR="008E3147" w:rsidDel="00E94642">
            <w:fldChar w:fldCharType="separate"/>
          </w:r>
          <w:r w:rsidR="00221E4E" w:rsidRPr="00CF2D94" w:rsidDel="00E94642">
            <w:delText>Toma et al., 2009</w:delText>
          </w:r>
          <w:r w:rsidR="008E3147" w:rsidDel="00E94642">
            <w:fldChar w:fldCharType="end"/>
          </w:r>
          <w:r w:rsidR="00221E4E" w:rsidRPr="00CF2D94" w:rsidDel="00E94642">
            <w:delText xml:space="preserve">, </w:delText>
          </w:r>
          <w:r w:rsidR="008E3147" w:rsidDel="00E94642">
            <w:fldChar w:fldCharType="begin"/>
          </w:r>
          <w:r w:rsidR="008E3147" w:rsidDel="00E94642">
            <w:delInstrText xml:space="preserve"> HYPERLINK \l "_ENREF_135" \o "Weinberg, 2004 #81" </w:delInstrText>
          </w:r>
          <w:r w:rsidR="008E3147" w:rsidDel="00E94642">
            <w:fldChar w:fldCharType="separate"/>
          </w:r>
          <w:r w:rsidR="00221E4E" w:rsidRPr="00CF2D94" w:rsidDel="00E94642">
            <w:delText>Weinberg et al., 2004</w:delText>
          </w:r>
          <w:r w:rsidR="008E3147" w:rsidDel="00E94642">
            <w:fldChar w:fldCharType="end"/>
          </w:r>
          <w:r w:rsidR="00CF2D94" w:rsidRPr="00CF2D94" w:rsidDel="00E94642">
            <w:delText>, von Cramon-Taubadel et al., 2007</w:delText>
          </w:r>
          <w:r w:rsidR="00221E4E" w:rsidRPr="00CF2D94" w:rsidDel="00E94642">
            <w:delText>)</w:delText>
          </w:r>
          <w:r w:rsidR="00221E4E" w:rsidRPr="00DC70F5" w:rsidDel="00E94642">
            <w:fldChar w:fldCharType="end"/>
          </w:r>
          <w:r w:rsidR="00221E4E" w:rsidDel="00E94642">
            <w:delText xml:space="preserve">. Consistency in data collection is essential for valid comparison of normative and </w:delText>
          </w:r>
          <w:r w:rsidR="00B97C25" w:rsidDel="00E94642">
            <w:delText>clinical</w:delText>
          </w:r>
          <w:r w:rsidR="00221E4E" w:rsidDel="00E94642">
            <w:delText xml:space="preserve"> measurements </w:delText>
          </w:r>
          <w:r w:rsidR="00221E4E" w:rsidDel="00E94642">
            <w:fldChar w:fldCharType="begin">
              <w:fldData xml:space="preserve">PEVuZE5vdGU+PENpdGU+PEF1dGhvcj5GYXJrYXM8L0F1dGhvcj48WWVhcj4xOTk2PC9ZZWFyPjxS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</w:fldData>
            </w:fldChar>
          </w:r>
          <w:r w:rsidR="00221E4E" w:rsidDel="00E94642">
            <w:delInstrText xml:space="preserve"> ADDIN EN.CITE </w:delInstrText>
          </w:r>
          <w:r w:rsidR="00221E4E" w:rsidDel="00E94642">
            <w:fldChar w:fldCharType="begin">
              <w:fldData xml:space="preserve">PEVuZE5vdGU+PENpdGU+PEF1dGhvcj5GYXJrYXM8L0F1dGhvcj48WWVhcj4xOTk2PC9ZZWFyPjxS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</w:fldData>
            </w:fldChar>
          </w:r>
          <w:r w:rsidR="00221E4E" w:rsidDel="00E94642">
            <w:delInstrText xml:space="preserve"> ADDIN EN.CITE.DATA </w:delInstrText>
          </w:r>
        </w:del>
      </w:moveFrom>
      <w:del w:id="191" w:author="Harry Matthews" w:date="2018-06-01T08:35:00Z"/>
      <w:moveFrom w:id="192" w:author="Harry Matthews" w:date="2018-06-01T08:35:00Z">
        <w:del w:id="193" w:author="Harry Matthews" w:date="2018-06-01T10:33:00Z">
          <w:r w:rsidR="00221E4E" w:rsidDel="00E94642">
            <w:fldChar w:fldCharType="end"/>
          </w:r>
        </w:del>
      </w:moveFrom>
      <w:del w:id="194" w:author="Harry Matthews" w:date="2018-06-01T08:35:00Z"/>
      <w:moveFrom w:id="195" w:author="Harry Matthews" w:date="2018-06-01T08:35:00Z">
        <w:del w:id="196" w:author="Harry Matthews" w:date="2018-06-01T10:33:00Z">
          <w:r w:rsidR="00221E4E" w:rsidDel="00E94642">
            <w:fldChar w:fldCharType="separate"/>
          </w:r>
          <w:r w:rsidR="00221E4E" w:rsidDel="00E94642">
            <w:delText>(</w:delText>
          </w:r>
          <w:r w:rsidR="008E3147" w:rsidDel="00E94642">
            <w:fldChar w:fldCharType="begin"/>
          </w:r>
          <w:r w:rsidR="008E3147" w:rsidDel="00E94642">
            <w:delInstrText xml:space="preserve"> HYPERLINK \l "_ENREF_49" \o "Farkas, 1996 #92" </w:delInstrText>
          </w:r>
          <w:r w:rsidR="008E3147" w:rsidDel="00E94642">
            <w:fldChar w:fldCharType="separate"/>
          </w:r>
          <w:r w:rsidR="00221E4E" w:rsidDel="00E94642">
            <w:delText>Farkas and Deutsch, 1996</w:delText>
          </w:r>
          <w:r w:rsidR="008E3147" w:rsidDel="00E94642">
            <w:fldChar w:fldCharType="end"/>
          </w:r>
          <w:r w:rsidR="00221E4E" w:rsidDel="00E94642">
            <w:delText xml:space="preserve">, </w:delText>
          </w:r>
          <w:r w:rsidR="008E3147" w:rsidDel="00E94642">
            <w:fldChar w:fldCharType="begin"/>
          </w:r>
          <w:r w:rsidR="008E3147" w:rsidDel="00E94642">
            <w:delInstrText xml:space="preserve"> HYPERLINK \l "_ENREF_132" \o "Weinberg, 2005 #85" </w:delInstrText>
          </w:r>
          <w:r w:rsidR="008E3147" w:rsidDel="00E94642">
            <w:fldChar w:fldCharType="separate"/>
          </w:r>
          <w:r w:rsidR="00221E4E" w:rsidDel="00E94642">
            <w:delText>Weinberg and Kolar, 2005</w:delText>
          </w:r>
          <w:r w:rsidR="008E3147" w:rsidDel="00E94642">
            <w:fldChar w:fldCharType="end"/>
          </w:r>
          <w:r w:rsidR="00221E4E" w:rsidDel="00E94642">
            <w:delText>)</w:delText>
          </w:r>
          <w:r w:rsidR="00221E4E" w:rsidDel="00E94642">
            <w:fldChar w:fldCharType="end"/>
          </w:r>
          <w:r w:rsidR="00221E4E" w:rsidDel="00E94642">
            <w:delText>, making a fully automated landmarking procedure</w:delText>
          </w:r>
          <w:r w:rsidR="00B97C25" w:rsidDel="00E94642">
            <w:delText xml:space="preserve"> </w:delText>
          </w:r>
          <w:r w:rsidR="00221E4E" w:rsidDel="00E94642">
            <w:delText xml:space="preserve">valuable for both research and clinical practice. </w:delText>
          </w:r>
        </w:del>
      </w:moveFrom>
    </w:p>
    <w:moveFromRangeEnd w:id="182"/>
    <w:p w14:paraId="1F8BD11C" w14:textId="3502493D" w:rsidR="00AC6612" w:rsidDel="00E94642" w:rsidRDefault="00230805" w:rsidP="00AC6612">
      <w:pPr>
        <w:spacing w:after="0"/>
        <w:rPr>
          <w:del w:id="197" w:author="Harry Matthews" w:date="2018-06-01T10:33:00Z"/>
          <w:rFonts w:cs="Times New Roman"/>
          <w:szCs w:val="24"/>
        </w:rPr>
      </w:pPr>
      <w:del w:id="198" w:author="Harry Matthews" w:date="2018-06-01T10:33:00Z">
        <w:r w:rsidDel="00E94642">
          <w:rPr>
            <w:rFonts w:cs="Times New Roman"/>
            <w:szCs w:val="24"/>
          </w:rPr>
          <w:delText>Through studies utilizing manually placed sparse landmarks, we have begun to understand the biological basis and evolution of complex phenotypes, both normative and clinical (Rosenboom et al., 2016?). However, there is still much to be learned</w:delText>
        </w:r>
        <w:r w:rsidR="00AC6612" w:rsidDel="00E94642">
          <w:rPr>
            <w:rFonts w:cs="Times New Roman"/>
            <w:szCs w:val="24"/>
          </w:rPr>
          <w:delText>. One avenue for improvement is to expand</w:delText>
        </w:r>
        <w:r w:rsidDel="00E94642">
          <w:rPr>
            <w:rFonts w:cs="Times New Roman"/>
            <w:szCs w:val="24"/>
          </w:rPr>
          <w:delText xml:space="preserve"> and speed up</w:delText>
        </w:r>
        <w:r w:rsidR="00AC6612" w:rsidDel="00E94642">
          <w:rPr>
            <w:rFonts w:cs="Times New Roman"/>
            <w:szCs w:val="24"/>
          </w:rPr>
          <w:delText xml:space="preserve"> the production and analysis of data using methods derived from engineering and computer vision, which allow for the description of shapes as “big data” structures instead of sparse sets of landmarks or linear distances, thus matching our ability to describe phenotypes with our ability to describe genomes</w:delText>
        </w:r>
      </w:del>
      <w:del w:id="199" w:author="Harry Matthews" w:date="2018-06-01T10:21:00Z">
        <w:r w:rsidR="00AC6612" w:rsidDel="00056044">
          <w:rPr>
            <w:rFonts w:cs="Times New Roman"/>
            <w:szCs w:val="24"/>
          </w:rPr>
          <w:delText>. Here, we report the MeshMonk toolbox for fast and reproducible high-throughput phenotyping of 3D images, or quasi-landmark mapping, which can be applied to 3D facial images as well as 3D scans of other complex morphological structures, such as the human brain and skeletal bones.</w:delText>
        </w:r>
      </w:del>
      <w:del w:id="200" w:author="Harry Matthews" w:date="2018-06-01T10:33:00Z">
        <w:r w:rsidR="00AC6612" w:rsidDel="00E94642">
          <w:rPr>
            <w:rFonts w:cs="Times New Roman"/>
            <w:szCs w:val="24"/>
          </w:rPr>
          <w:delText xml:space="preserve"> We demonstrate that this method is reliable by validating it against traditional manual landmarks and discuss the utility of the toolbox for studying complex structures. </w:delText>
        </w:r>
      </w:del>
    </w:p>
    <w:p w14:paraId="39F71B1D" w14:textId="206AB3A3" w:rsidR="00AC6612" w:rsidRDefault="00AC6612" w:rsidP="00AC6612">
      <w:pPr>
        <w:pStyle w:val="Heading2"/>
      </w:pPr>
      <w:proofErr w:type="spellStart"/>
      <w:r>
        <w:t>MeshMonk</w:t>
      </w:r>
      <w:proofErr w:type="spellEnd"/>
    </w:p>
    <w:p w14:paraId="1AD2B834" w14:textId="6849D16A" w:rsidR="00175E24" w:rsidRPr="00AC6612" w:rsidRDefault="00AC6612" w:rsidP="00175E24">
      <w:pPr>
        <w:pStyle w:val="NormalWeb"/>
        <w:spacing w:before="120" w:beforeAutospacing="0" w:after="240" w:afterAutospacing="0"/>
        <w:rPr>
          <w:color w:val="000000"/>
        </w:rPr>
      </w:pPr>
      <w:r>
        <w:t>Surface</w:t>
      </w:r>
      <w:r w:rsidR="001D37CF">
        <w:t xml:space="preserve"> registration</w:t>
      </w:r>
      <w:r>
        <w:t xml:space="preserve">, utilized in the </w:t>
      </w:r>
      <w:proofErr w:type="spellStart"/>
      <w:r>
        <w:t>MeshMonk</w:t>
      </w:r>
      <w:proofErr w:type="spellEnd"/>
      <w:r>
        <w:t xml:space="preserve"> software,</w:t>
      </w:r>
      <w:r w:rsidR="001D37CF">
        <w:t xml:space="preserve"> defines a mapping of the vertices from one (template) image onto their corresponding locations on another (target)</w:t>
      </w:r>
      <w:r>
        <w:t xml:space="preserve"> and</w:t>
      </w:r>
      <w:r w:rsidR="001D37CF">
        <w:t xml:space="preserve"> </w:t>
      </w:r>
      <w:r>
        <w:rPr>
          <w:color w:val="000000"/>
        </w:rPr>
        <w:t xml:space="preserve">allows us to quantify and visualize both subtle and acute variation in surface form across a sample by finding the geometrical relationship (one-to-one correspondences) between 3D shapes following a predefined transformation model </w:t>
      </w:r>
      <w:r w:rsidR="001D37CF">
        <w:fldChar w:fldCharType="begin">
          <w:fldData xml:space="preserve">PEVuZE5vdGU+PENpdGU+PEF1dGhvcj5BbmRyZXNlbjwvQXV0aG9yPjxZZWFyPjIwMDE8L1llYXI+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</w:fldData>
        </w:fldChar>
      </w:r>
      <w:r w:rsidR="001D37CF" w:rsidRPr="00CF2D94">
        <w:instrText xml:space="preserve"> ADDIN EN.CITE </w:instrText>
      </w:r>
      <w:r w:rsidR="001D37CF" w:rsidRPr="00CF2D94">
        <w:fldChar w:fldCharType="begin">
          <w:fldData xml:space="preserve">PEVuZE5vdGU+PENpdGU+PEF1dGhvcj5BbmRyZXNlbjwvQXV0aG9yPjxZZWFyPjIwMDE8L1llYXI+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</w:fldData>
        </w:fldChar>
      </w:r>
      <w:r w:rsidR="001D37CF" w:rsidRPr="00CF2D94">
        <w:instrText xml:space="preserve"> ADDIN EN.CITE.DATA </w:instrText>
      </w:r>
      <w:r w:rsidR="001D37CF" w:rsidRPr="00CF2D94">
        <w:fldChar w:fldCharType="end"/>
      </w:r>
      <w:r w:rsidR="001D37CF">
        <w:fldChar w:fldCharType="separate"/>
      </w:r>
      <w:r w:rsidR="001D37CF">
        <w:rPr>
          <w:noProof/>
        </w:rPr>
        <w:t>(</w:t>
      </w:r>
      <w:hyperlink w:anchor="_ENREF_12" w:tooltip="Andresen, 2001 #62" w:history="1">
        <w:r w:rsidR="001D37CF">
          <w:rPr>
            <w:noProof/>
          </w:rPr>
          <w:t>Andresen and Nielsen, 2001</w:t>
        </w:r>
      </w:hyperlink>
      <w:r w:rsidR="001D37CF">
        <w:rPr>
          <w:noProof/>
        </w:rPr>
        <w:t xml:space="preserve">, </w:t>
      </w:r>
      <w:hyperlink w:anchor="_ENREF_124" w:tooltip="Snyders, 2014 #313" w:history="1">
        <w:r w:rsidR="001D37CF">
          <w:rPr>
            <w:noProof/>
          </w:rPr>
          <w:t>Snyders et al., 2014</w:t>
        </w:r>
      </w:hyperlink>
      <w:r w:rsidR="001D37CF">
        <w:rPr>
          <w:noProof/>
        </w:rPr>
        <w:t xml:space="preserve">, </w:t>
      </w:r>
      <w:hyperlink w:anchor="_ENREF_31" w:tooltip="Claes, 2012 #18" w:history="1">
        <w:r w:rsidR="001D37CF">
          <w:rPr>
            <w:noProof/>
          </w:rPr>
          <w:t>Claes et al.,</w:t>
        </w:r>
        <w:r w:rsidR="00CF2D94">
          <w:rPr>
            <w:noProof/>
          </w:rPr>
          <w:t xml:space="preserve"> 2007,</w:t>
        </w:r>
        <w:r w:rsidR="001D37CF">
          <w:rPr>
            <w:noProof/>
          </w:rPr>
          <w:t xml:space="preserve"> 2012b</w:t>
        </w:r>
      </w:hyperlink>
      <w:r w:rsidR="001D37CF">
        <w:rPr>
          <w:noProof/>
        </w:rPr>
        <w:t xml:space="preserve">, </w:t>
      </w:r>
      <w:hyperlink w:anchor="_ENREF_78" w:tooltip="Hutton, 2003 #54" w:history="1">
        <w:r w:rsidR="001D37CF">
          <w:rPr>
            <w:noProof/>
          </w:rPr>
          <w:t>Hutton et al., 2003a</w:t>
        </w:r>
      </w:hyperlink>
      <w:r w:rsidR="001D37CF">
        <w:rPr>
          <w:noProof/>
        </w:rPr>
        <w:t>)</w:t>
      </w:r>
      <w:r w:rsidR="001D37CF">
        <w:fldChar w:fldCharType="end"/>
      </w:r>
      <w:r w:rsidR="001D37CF">
        <w:t xml:space="preserve">. </w:t>
      </w:r>
      <w:proofErr w:type="spellStart"/>
      <w:r w:rsidR="00175E24">
        <w:rPr>
          <w:color w:val="000000"/>
        </w:rPr>
        <w:t>MeshMonk</w:t>
      </w:r>
      <w:proofErr w:type="spellEnd"/>
      <w:r w:rsidR="00175E24">
        <w:rPr>
          <w:color w:val="000000"/>
        </w:rPr>
        <w:t xml:space="preserve"> is a free, open-source implementation of a modular surface registration framework developed in a partnership between</w:t>
      </w:r>
      <w:r w:rsidR="001D37CF">
        <w:rPr>
          <w:color w:val="000000"/>
        </w:rPr>
        <w:t xml:space="preserve"> researchers at The Pennsylvania State University (PSU),</w:t>
      </w:r>
      <w:r w:rsidR="00175E24">
        <w:rPr>
          <w:color w:val="000000"/>
        </w:rPr>
        <w:t xml:space="preserve"> the Medical Imaging Research Center (MIRC) at KU Leuven</w:t>
      </w:r>
      <w:r w:rsidR="001D37CF">
        <w:rPr>
          <w:color w:val="000000"/>
        </w:rPr>
        <w:t>,</w:t>
      </w:r>
      <w:r w:rsidR="00175E24">
        <w:rPr>
          <w:color w:val="000000"/>
        </w:rPr>
        <w:t xml:space="preserve"> and </w:t>
      </w:r>
      <w:proofErr w:type="spellStart"/>
      <w:r w:rsidR="00175E24">
        <w:rPr>
          <w:color w:val="000000"/>
        </w:rPr>
        <w:t>WebMonks</w:t>
      </w:r>
      <w:proofErr w:type="spellEnd"/>
      <w:r w:rsidR="00175E24">
        <w:rPr>
          <w:color w:val="000000"/>
        </w:rPr>
        <w:t xml:space="preserve"> (REF to </w:t>
      </w:r>
      <w:hyperlink r:id="rId11" w:history="1">
        <w:r w:rsidR="00175E24">
          <w:rPr>
            <w:rStyle w:val="Hyperlink"/>
            <w:color w:val="1155CC"/>
          </w:rPr>
          <w:t>www.webmonks.vision</w:t>
        </w:r>
      </w:hyperlink>
      <w:r w:rsidR="00175E24">
        <w:rPr>
          <w:color w:val="000000"/>
        </w:rPr>
        <w:t xml:space="preserve">), with </w:t>
      </w:r>
      <w:r w:rsidR="001D37CF">
        <w:rPr>
          <w:color w:val="000000"/>
        </w:rPr>
        <w:t>PSU and</w:t>
      </w:r>
      <w:r w:rsidR="00175E24">
        <w:rPr>
          <w:color w:val="000000"/>
        </w:rPr>
        <w:t xml:space="preserve"> MIRC delivering the research and IP behind the methods and algorithms and </w:t>
      </w:r>
      <w:proofErr w:type="spellStart"/>
      <w:r w:rsidR="00175E24">
        <w:rPr>
          <w:color w:val="000000"/>
        </w:rPr>
        <w:t>WebMonks</w:t>
      </w:r>
      <w:proofErr w:type="spellEnd"/>
      <w:r w:rsidR="00175E24">
        <w:rPr>
          <w:color w:val="000000"/>
        </w:rPr>
        <w:t xml:space="preserve"> being the implementation partner. </w:t>
      </w:r>
    </w:p>
    <w:p w14:paraId="77A03E73" w14:textId="7E082CB3" w:rsidR="00175E24" w:rsidRPr="00230805" w:rsidRDefault="00175E24" w:rsidP="00230805">
      <w:r>
        <w:rPr>
          <w:color w:val="000000"/>
        </w:rPr>
        <w:t>The C++ library takes a multi-scale, iterative ICP-based approach</w:t>
      </w:r>
      <w:r w:rsidR="00230805">
        <w:rPr>
          <w:color w:val="000000"/>
        </w:rPr>
        <w:t xml:space="preserve"> (</w:t>
      </w:r>
      <w:proofErr w:type="spellStart"/>
      <w:r w:rsidR="00230805">
        <w:rPr>
          <w:color w:val="000000"/>
        </w:rPr>
        <w:t>Besl</w:t>
      </w:r>
      <w:proofErr w:type="spellEnd"/>
      <w:r w:rsidR="00230805">
        <w:rPr>
          <w:color w:val="000000"/>
        </w:rPr>
        <w:t xml:space="preserve"> &amp; McKay, 1992)</w:t>
      </w:r>
      <w:r>
        <w:rPr>
          <w:color w:val="000000"/>
        </w:rPr>
        <w:t xml:space="preserve">. Characteristic to its registration process are (1) a bi-directional, weighted K-Nearest </w:t>
      </w:r>
      <w:r w:rsidR="00E6301F">
        <w:rPr>
          <w:color w:val="000000"/>
        </w:rPr>
        <w:t>Neighbor</w:t>
      </w:r>
      <w:r>
        <w:rPr>
          <w:color w:val="000000"/>
        </w:rPr>
        <w:t xml:space="preserve"> point matching algorithm, (2) an outlier classification step and (3) a </w:t>
      </w:r>
      <w:proofErr w:type="spellStart"/>
      <w:r>
        <w:rPr>
          <w:color w:val="000000"/>
        </w:rPr>
        <w:t>Visco</w:t>
      </w:r>
      <w:proofErr w:type="spellEnd"/>
      <w:r>
        <w:rPr>
          <w:color w:val="000000"/>
        </w:rPr>
        <w:t xml:space="preserve">-Elastic transformation </w:t>
      </w:r>
      <w:commentRangeStart w:id="201"/>
      <w:r>
        <w:rPr>
          <w:color w:val="000000"/>
        </w:rPr>
        <w:t>model</w:t>
      </w:r>
      <w:commentRangeEnd w:id="201"/>
      <w:r w:rsidR="00230805">
        <w:rPr>
          <w:rStyle w:val="CommentReference"/>
        </w:rPr>
        <w:commentReference w:id="201"/>
      </w:r>
      <w:r>
        <w:rPr>
          <w:color w:val="000000"/>
        </w:rPr>
        <w:t xml:space="preserve">. With the library come wrappers to </w:t>
      </w:r>
      <w:commentRangeStart w:id="202"/>
      <w:proofErr w:type="spellStart"/>
      <w:r>
        <w:rPr>
          <w:color w:val="000000"/>
        </w:rPr>
        <w:t>mex</w:t>
      </w:r>
      <w:proofErr w:type="spellEnd"/>
      <w:r>
        <w:rPr>
          <w:color w:val="000000"/>
        </w:rPr>
        <w:t xml:space="preserve"> </w:t>
      </w:r>
      <w:commentRangeEnd w:id="202"/>
      <w:r w:rsidR="00230805">
        <w:rPr>
          <w:rStyle w:val="CommentReference"/>
        </w:rPr>
        <w:commentReference w:id="202"/>
      </w:r>
      <w:r>
        <w:rPr>
          <w:color w:val="000000"/>
        </w:rPr>
        <w:t xml:space="preserve">the library’s functions so that they can be used in </w:t>
      </w:r>
      <w:proofErr w:type="spellStart"/>
      <w:r>
        <w:rPr>
          <w:color w:val="000000"/>
        </w:rPr>
        <w:t>Mat</w:t>
      </w:r>
      <w:r w:rsidR="00E6301F">
        <w:rPr>
          <w:color w:val="000000"/>
        </w:rPr>
        <w:t>l</w:t>
      </w:r>
      <w:r>
        <w:rPr>
          <w:color w:val="000000"/>
        </w:rPr>
        <w:t>ab</w:t>
      </w:r>
      <w:proofErr w:type="spellEnd"/>
      <w:r>
        <w:rPr>
          <w:color w:val="000000"/>
        </w:rPr>
        <w:t>.</w:t>
      </w:r>
      <w:r w:rsidR="00AC6612" w:rsidRPr="00AC6612">
        <w:t xml:space="preserve"> </w:t>
      </w:r>
    </w:p>
    <w:p w14:paraId="01D6048F" w14:textId="77777777" w:rsidR="00DE23E8" w:rsidRDefault="008F4E4F" w:rsidP="00AC0270">
      <w:pPr>
        <w:pStyle w:val="Heading1"/>
      </w:pPr>
      <w:r>
        <w:t>Materials and Methods</w:t>
      </w:r>
    </w:p>
    <w:p w14:paraId="30C3C460" w14:textId="66C48C57" w:rsidR="00D25C57" w:rsidRDefault="00D25C57" w:rsidP="001D37CF">
      <w:pPr>
        <w:pStyle w:val="Heading2"/>
      </w:pPr>
      <w:r>
        <w:t>Explanation of process</w:t>
      </w:r>
      <w:r w:rsidR="00661E1C">
        <w:t xml:space="preserve"> (Alejandra</w:t>
      </w:r>
      <w:r w:rsidR="00F62965">
        <w:t>?</w:t>
      </w:r>
      <w:r w:rsidR="00661E1C">
        <w:t>)</w:t>
      </w:r>
    </w:p>
    <w:p w14:paraId="61516BEB" w14:textId="3D8FD209" w:rsidR="00D25C57" w:rsidRDefault="00D25C57" w:rsidP="001D37CF">
      <w:pPr>
        <w:pStyle w:val="Heading2"/>
      </w:pPr>
      <w:r>
        <w:t>Parameters and tuning</w:t>
      </w:r>
      <w:r w:rsidR="00661E1C">
        <w:t xml:space="preserve"> (Alejandra</w:t>
      </w:r>
      <w:r w:rsidR="00F62965">
        <w:t>?</w:t>
      </w:r>
      <w:r w:rsidR="00661E1C">
        <w:t>)</w:t>
      </w:r>
    </w:p>
    <w:p w14:paraId="0BA5F66F" w14:textId="77777777" w:rsidR="00D25C57" w:rsidRDefault="00D25C57" w:rsidP="00D25C57">
      <w:pPr>
        <w:pStyle w:val="Heading2"/>
      </w:pPr>
      <w:r>
        <w:t>Validation</w:t>
      </w:r>
    </w:p>
    <w:p w14:paraId="78EBAE8D" w14:textId="0E34DFBE" w:rsidR="00424774" w:rsidRDefault="005E5405" w:rsidP="005E5405">
      <w:pPr>
        <w:pStyle w:val="Heading3"/>
      </w:pPr>
      <w:r>
        <w:t>Sample and data curation</w:t>
      </w:r>
      <w:r w:rsidR="008F6A0D">
        <w:t xml:space="preserve"> (Give supplementary figure of three different facial cameras) </w:t>
      </w:r>
    </w:p>
    <w:p w14:paraId="4A551D7C" w14:textId="6F66E226" w:rsidR="005E5405" w:rsidRDefault="00A84661" w:rsidP="005E5405">
      <w:r>
        <w:t>Over many years, our collaborative group has recruited s</w:t>
      </w:r>
      <w:r w:rsidR="005E5405">
        <w:t xml:space="preserve">tudy participants </w:t>
      </w:r>
      <w:r w:rsidR="0066471B">
        <w:t xml:space="preserve">through several studies at the Pennsylvania State University and sampled in the following locations: State College, PA (IRB 44929 and 4320); New York, NY (IRB 45727); Urbana-Champaign, IL (IRB 13103); Dublin, Ireland; Rome, Italy; Warsaw, Poland; and Porto, Portugal (IRB 32341). </w:t>
      </w:r>
      <w:r w:rsidR="007D21E6">
        <w:t>S</w:t>
      </w:r>
      <w:r w:rsidR="004555F5">
        <w:t>tereo</w:t>
      </w:r>
      <w:r w:rsidR="007D21E6">
        <w:t xml:space="preserve"> </w:t>
      </w:r>
      <w:r w:rsidR="004555F5">
        <w:t xml:space="preserve">photogrammetry </w:t>
      </w:r>
      <w:r w:rsidR="00F02462">
        <w:t xml:space="preserve">was </w:t>
      </w:r>
      <w:r w:rsidR="004555F5">
        <w:t xml:space="preserve">used to capture </w:t>
      </w:r>
      <w:r w:rsidR="005E5405">
        <w:t xml:space="preserve">3D </w:t>
      </w:r>
      <w:r w:rsidR="004555F5">
        <w:t>facial surfaces</w:t>
      </w:r>
      <w:r w:rsidR="005E5405">
        <w:t xml:space="preserve"> </w:t>
      </w:r>
      <w:r>
        <w:t xml:space="preserve">of N~6,000 participants </w:t>
      </w:r>
      <w:r w:rsidR="005E5405">
        <w:t>using the 3dMD Face</w:t>
      </w:r>
      <w:r w:rsidR="001B1336">
        <w:t xml:space="preserve"> 2-pod and 3-pod</w:t>
      </w:r>
      <w:r w:rsidR="005E5405">
        <w:t xml:space="preserve"> system</w:t>
      </w:r>
      <w:r w:rsidR="001B1336">
        <w:t>s</w:t>
      </w:r>
      <w:r w:rsidR="005E5405">
        <w:t xml:space="preserve"> (3dMD, Atlanta, GA)</w:t>
      </w:r>
      <w:r>
        <w:t>.</w:t>
      </w:r>
      <w:r w:rsidR="005E5405">
        <w:t xml:space="preserve"> </w:t>
      </w:r>
      <w:r w:rsidR="004555F5">
        <w:t>This well-established method generate</w:t>
      </w:r>
      <w:r w:rsidR="00F02462">
        <w:t>s</w:t>
      </w:r>
      <w:r w:rsidR="004555F5">
        <w:t xml:space="preserve"> a dense 3D point cloud </w:t>
      </w:r>
      <w:r w:rsidR="004555F5">
        <w:lastRenderedPageBreak/>
        <w:t xml:space="preserve">representing the surface geometry of the face from multiple 2D images with overlapping fields of view. </w:t>
      </w:r>
      <w:r w:rsidR="005E5405">
        <w:t>During photo capture, participant</w:t>
      </w:r>
      <w:r w:rsidR="00F02462">
        <w:t>s</w:t>
      </w:r>
      <w:r w:rsidR="005E5405">
        <w:t xml:space="preserve"> were asked to adopt a neutral facial expression </w:t>
      </w:r>
      <w:r w:rsidR="004555F5">
        <w:t xml:space="preserve">with their mouth closed </w:t>
      </w:r>
      <w:r w:rsidR="005E5405">
        <w:t xml:space="preserve">and </w:t>
      </w:r>
      <w:r w:rsidR="00F02462">
        <w:t xml:space="preserve">to </w:t>
      </w:r>
      <w:r w:rsidR="005E5405">
        <w:t>gaze forward</w:t>
      </w:r>
      <w:r w:rsidR="002E4A96">
        <w:t xml:space="preserve">, following standard facial image acquisition protocols </w:t>
      </w:r>
      <w:r w:rsidR="002E4A96">
        <w:fldChar w:fldCharType="begin" w:fldLock="1"/>
      </w:r>
      <w:r w:rsidR="00F30759">
        <w:instrText>ADDIN CSL_CITATION {"citationItems":[{"id":"ITEM-1","itemData":{"DOI":"10.1186/1746-160X-6-18","ISBN":"1746-160X (Electronic)\r1746-160X (Linking)","ISSN":"1746-160X","PMID":"20667081","abstract":"The use of 3D surface imaging technology is becoming increasingly common in craniofacial clinics and research centers. Due to fast capture speeds and ease of use, 3D digital stereophotogrammetry is quickly becoming the preferred facial surface imaging modality. These systems can serve as an unparalleled tool for craniofacial surgeons, proving an objective digital archive of the patient's face without exposure to radiation. Acquiring consistent high-quality 3D facial captures requires planning and knowledge of the limitations of these devices. Currently, there are few resources available to help new users of this technology with the challenges they will inevitably confront. To address this deficit, this report will highlight a number of common issues that can interfere with the 3D capture process and offer practical solutions to optimize image quality.","author":[{"dropping-particle":"","family":"Heike","given":"Carrie L","non-dropping-particle":"","parse-names":false,"suffix":""},{"dropping-particle":"","family":"Upson","given":"Kristen","non-dropping-particle":"","parse-names":false,"suffix":""},{"dropping-particle":"","family":"Stuhaug","given":"Erik","non-dropping-particle":"","parse-names":false,"suffix":""},{"dropping-particle":"","family":"Weinberg","given":"Seth M","non-dropping-particle":"","parse-names":false,"suffix":""}],"container-title":"Head &amp; Face Medicine","id":"ITEM-1","issued":{"date-parts":[["2010"]]},"page":"18","title":"3D digital stereophotogrammetry: a practical guide to facial image acquisition","type":"article-journal","volume":"6"},"uris":["http://www.mendeley.com/documents/?uuid=4f64d8d9-db1e-413f-a194-a87813f64495"]}],"mendeley":{"formattedCitation":"(Heike et al., 2010)","plainTextFormattedCitation":"(Heike et al., 2010)","previouslyFormattedCitation":"(Heike et al., 2010)"},"properties":{"noteIndex":0},"schema":"https://github.com/citation-style-language/schema/raw/master/csl-citation.json"}</w:instrText>
      </w:r>
      <w:r w:rsidR="002E4A96">
        <w:fldChar w:fldCharType="separate"/>
      </w:r>
      <w:r w:rsidR="002E4A96" w:rsidRPr="002E4A96">
        <w:rPr>
          <w:noProof/>
        </w:rPr>
        <w:t>(Heike et al., 2010)</w:t>
      </w:r>
      <w:r w:rsidR="002E4A96">
        <w:fldChar w:fldCharType="end"/>
      </w:r>
      <w:r w:rsidR="005E5405">
        <w:t>. 3D</w:t>
      </w:r>
      <w:r w:rsidR="00693E08">
        <w:t xml:space="preserve"> surface</w:t>
      </w:r>
      <w:r w:rsidR="005E5405">
        <w:t xml:space="preserve"> images were</w:t>
      </w:r>
      <w:r w:rsidR="00F02462">
        <w:t xml:space="preserve"> </w:t>
      </w:r>
      <w:r w:rsidR="005E5405">
        <w:t>visually checked to make sure that no</w:t>
      </w:r>
      <w:r w:rsidR="0066471B">
        <w:t xml:space="preserve"> major holes or artifacts existed</w:t>
      </w:r>
      <w:r w:rsidR="005E5405">
        <w:t xml:space="preserve">. </w:t>
      </w:r>
    </w:p>
    <w:p w14:paraId="3E58F869" w14:textId="4598DD5C" w:rsidR="005E5405" w:rsidRDefault="005E5405" w:rsidP="00746A86">
      <w:pPr>
        <w:pStyle w:val="Heading3"/>
      </w:pPr>
      <w:r>
        <w:t xml:space="preserve">Manual </w:t>
      </w:r>
      <w:r w:rsidR="00746A86">
        <w:t>placement of validation landmarks</w:t>
      </w:r>
    </w:p>
    <w:p w14:paraId="12904084" w14:textId="3E8D1417" w:rsidR="00C24B79" w:rsidRDefault="00A84661" w:rsidP="005E5405">
      <w:r>
        <w:t xml:space="preserve">Of the larger sample, </w:t>
      </w:r>
      <w:r w:rsidR="00690070">
        <w:t>N=</w:t>
      </w:r>
      <w:r w:rsidR="00341E13">
        <w:t>48</w:t>
      </w:r>
      <w:r>
        <w:t xml:space="preserve"> </w:t>
      </w:r>
      <w:r w:rsidR="00693E08">
        <w:t>surface images</w:t>
      </w:r>
      <w:r w:rsidR="004555F5">
        <w:t xml:space="preserve"> were chosen at random for validation</w:t>
      </w:r>
      <w:r>
        <w:t xml:space="preserve">. This number was then reduced by </w:t>
      </w:r>
      <w:r w:rsidR="002E4A96">
        <w:t>excluding</w:t>
      </w:r>
      <w:r w:rsidR="00693E08">
        <w:t xml:space="preserve"> surface</w:t>
      </w:r>
      <w:r w:rsidR="002E4A96">
        <w:t xml:space="preserve"> images from participants that reported major facial injury or surgery</w:t>
      </w:r>
      <w:r>
        <w:t>. This resulted in N=41</w:t>
      </w:r>
      <w:r w:rsidR="00693E08">
        <w:t xml:space="preserve"> surface</w:t>
      </w:r>
      <w:r>
        <w:t xml:space="preserve"> images for </w:t>
      </w:r>
      <w:r w:rsidR="00693E08">
        <w:t>validation, which</w:t>
      </w:r>
      <w:r>
        <w:t xml:space="preserve"> were diverse with respect to sex</w:t>
      </w:r>
      <w:r w:rsidR="00596B47">
        <w:t xml:space="preserve"> (</w:t>
      </w:r>
      <w:proofErr w:type="spellStart"/>
      <w:r w:rsidR="00693E08">
        <w:t>N</w:t>
      </w:r>
      <w:r w:rsidR="00693E08">
        <w:rPr>
          <w:vertAlign w:val="subscript"/>
        </w:rPr>
        <w:t>Female</w:t>
      </w:r>
      <w:proofErr w:type="spellEnd"/>
      <w:r w:rsidR="00596B47">
        <w:t>=29</w:t>
      </w:r>
      <w:r w:rsidR="00693E08">
        <w:t>,</w:t>
      </w:r>
      <w:r w:rsidR="00596B47">
        <w:t xml:space="preserve"> </w:t>
      </w:r>
      <w:proofErr w:type="spellStart"/>
      <w:r w:rsidR="00693E08">
        <w:t>N</w:t>
      </w:r>
      <w:r w:rsidR="00693E08">
        <w:rPr>
          <w:vertAlign w:val="subscript"/>
        </w:rPr>
        <w:t>Male</w:t>
      </w:r>
      <w:proofErr w:type="spellEnd"/>
      <w:r w:rsidR="00596B47">
        <w:t>=12)</w:t>
      </w:r>
      <w:r>
        <w:t>, age</w:t>
      </w:r>
      <w:r w:rsidR="00596B47">
        <w:t xml:space="preserve"> (</w:t>
      </w:r>
      <w:r w:rsidR="00693E08">
        <w:t xml:space="preserve">range: </w:t>
      </w:r>
      <w:r w:rsidR="00596B47">
        <w:t xml:space="preserve">18-79, </w:t>
      </w:r>
      <m:oMath>
        <m:acc>
          <m:accPr>
            <m:chr m:val="̅"/>
            <m:ctrlPr>
              <w:rPr>
                <w:rFonts w:ascii="Cambria Math" w:hAnsi="Cambria Math"/>
                <w:i/>
              </w:rPr>
            </m:ctrlPr>
          </m:accPr>
          <m:e>
            <m:r>
              <w:rPr>
                <w:rFonts w:ascii="Cambria Math" w:hAnsi="Cambria Math"/>
              </w:rPr>
              <m:t>x</m:t>
            </m:r>
          </m:e>
        </m:acc>
      </m:oMath>
      <w:r w:rsidR="00596B47">
        <w:t>=32.7)</w:t>
      </w:r>
      <w:r>
        <w:t>, height</w:t>
      </w:r>
      <w:r w:rsidR="00841525">
        <w:t xml:space="preserve"> (</w:t>
      </w:r>
      <w:r w:rsidR="00693E08">
        <w:t xml:space="preserve">range: </w:t>
      </w:r>
      <w:r w:rsidR="00504C1F">
        <w:t xml:space="preserve">149.86-184.00 cm, </w:t>
      </w:r>
      <m:oMath>
        <m:acc>
          <m:accPr>
            <m:chr m:val="̅"/>
            <m:ctrlPr>
              <w:rPr>
                <w:rFonts w:ascii="Cambria Math" w:hAnsi="Cambria Math"/>
                <w:i/>
              </w:rPr>
            </m:ctrlPr>
          </m:accPr>
          <m:e>
            <m:r>
              <w:rPr>
                <w:rFonts w:ascii="Cambria Math" w:hAnsi="Cambria Math"/>
              </w:rPr>
              <m:t>x</m:t>
            </m:r>
          </m:e>
        </m:acc>
      </m:oMath>
      <w:r w:rsidR="00504C1F">
        <w:t>=167.13 cm)</w:t>
      </w:r>
      <w:r>
        <w:t>, weight</w:t>
      </w:r>
      <w:r w:rsidR="00504C1F">
        <w:t xml:space="preserve"> (</w:t>
      </w:r>
      <w:r w:rsidR="00693E08">
        <w:t xml:space="preserve">range: </w:t>
      </w:r>
      <w:r w:rsidR="00504C1F">
        <w:t xml:space="preserve">43.00-103.80 kg, </w:t>
      </w:r>
      <w:commentRangeStart w:id="203"/>
      <m:oMath>
        <m:acc>
          <m:accPr>
            <m:chr m:val="̅"/>
            <m:ctrlPr>
              <w:rPr>
                <w:rFonts w:ascii="Cambria Math" w:hAnsi="Cambria Math"/>
                <w:i/>
              </w:rPr>
            </m:ctrlPr>
          </m:accPr>
          <m:e>
            <m:r>
              <w:rPr>
                <w:rFonts w:ascii="Cambria Math" w:hAnsi="Cambria Math"/>
              </w:rPr>
              <m:t>x</m:t>
            </m:r>
          </m:e>
        </m:acc>
      </m:oMath>
      <w:r w:rsidR="00504C1F">
        <w:t>=</w:t>
      </w:r>
      <w:commentRangeEnd w:id="203"/>
      <w:r w:rsidR="00A22090">
        <w:rPr>
          <w:rStyle w:val="CommentReference"/>
        </w:rPr>
        <w:commentReference w:id="203"/>
      </w:r>
      <w:r w:rsidR="00504C1F">
        <w:t>67.62 kg)</w:t>
      </w:r>
      <w:r>
        <w:t>,</w:t>
      </w:r>
      <w:r w:rsidR="00693E08">
        <w:t xml:space="preserve"> and</w:t>
      </w:r>
      <w:r>
        <w:t xml:space="preserve"> 3D camera system used (SI Table 1). Most participants reported being of European descent.</w:t>
      </w:r>
      <w:r w:rsidR="004555F5">
        <w:t xml:space="preserve"> </w:t>
      </w:r>
      <w:r w:rsidR="001B1336">
        <w:t xml:space="preserve">3dMDpatient was used to record the 3D coordinates of </w:t>
      </w:r>
      <w:r w:rsidR="00F30759">
        <w:t>19</w:t>
      </w:r>
      <w:r w:rsidR="001B1336">
        <w:t xml:space="preserve"> standard landmarks</w:t>
      </w:r>
      <w:r w:rsidR="00C24B79">
        <w:t xml:space="preserve"> (7 midline and </w:t>
      </w:r>
      <w:r w:rsidR="00F30759">
        <w:t>12</w:t>
      </w:r>
      <w:r w:rsidR="00C24B79">
        <w:t xml:space="preserve"> bilateral)</w:t>
      </w:r>
      <w:r w:rsidR="001B1336">
        <w:t xml:space="preserve"> from each unaltered</w:t>
      </w:r>
      <w:r w:rsidR="00693E08">
        <w:t xml:space="preserve"> surface (i.e. still containing hair and clothing)</w:t>
      </w:r>
      <w:r w:rsidR="00690070">
        <w:t xml:space="preserve"> in wavefront.obj format</w:t>
      </w:r>
      <w:r w:rsidR="001B1336">
        <w:t xml:space="preserve"> (Fig. X</w:t>
      </w:r>
      <w:r w:rsidR="00C24B79">
        <w:t>; Table X</w:t>
      </w:r>
      <w:r w:rsidR="001B1336">
        <w:t xml:space="preserve">). Two independent observers placed landmarks three times each, with at least 24 hours in-between landmarking sessions, resulting in 6 total landmark </w:t>
      </w:r>
      <w:r w:rsidR="00693E08">
        <w:t>indications</w:t>
      </w:r>
      <w:r w:rsidR="001B1336">
        <w:t xml:space="preserve"> for each facial scan. For each individual, we checked for gross landmark coordinate errors (e.g. mislabeling right and left side landmarks) before analysis.</w:t>
      </w:r>
    </w:p>
    <w:p w14:paraId="7D09C08E" w14:textId="5F0AF522" w:rsidR="00F30759" w:rsidRDefault="00F30759" w:rsidP="005E5405">
      <w:r w:rsidRPr="00904E53">
        <w:rPr>
          <w:b/>
        </w:rPr>
        <w:t>Table X. Description of landmarks used in validation.</w:t>
      </w:r>
      <w:r>
        <w:t xml:space="preserve"> Landmark descriptions from the </w:t>
      </w:r>
      <w:proofErr w:type="spellStart"/>
      <w:r>
        <w:t>Richtsmeier</w:t>
      </w:r>
      <w:proofErr w:type="spellEnd"/>
      <w:r>
        <w:t xml:space="preserve"> Lab (</w:t>
      </w:r>
      <w:r w:rsidRPr="00F30759">
        <w:t>http://www.getahead.la.psu.edu/</w:t>
      </w:r>
      <w:r>
        <w:t>).</w:t>
      </w:r>
    </w:p>
    <w:tbl>
      <w:tblPr>
        <w:tblStyle w:val="PlainTable5"/>
        <w:tblW w:w="0" w:type="auto"/>
        <w:tblLook w:val="04A0" w:firstRow="1" w:lastRow="0" w:firstColumn="1" w:lastColumn="0" w:noHBand="0" w:noVBand="1"/>
      </w:tblPr>
      <w:tblGrid>
        <w:gridCol w:w="1650"/>
        <w:gridCol w:w="770"/>
        <w:gridCol w:w="1070"/>
        <w:gridCol w:w="6287"/>
      </w:tblGrid>
      <w:tr w:rsidR="00766354" w14:paraId="24D7AC15" w14:textId="77777777" w:rsidTr="007663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72CCA01F" w14:textId="32A109F3" w:rsidR="00766354" w:rsidRPr="00C24B79" w:rsidRDefault="00766354" w:rsidP="00766354">
            <w:pPr>
              <w:spacing w:before="0" w:after="0"/>
              <w:rPr>
                <w:i w:val="0"/>
              </w:rPr>
            </w:pPr>
            <w:r w:rsidRPr="00C24B79">
              <w:rPr>
                <w:i w:val="0"/>
              </w:rPr>
              <w:t>Landmark</w:t>
            </w:r>
          </w:p>
        </w:tc>
        <w:tc>
          <w:tcPr>
            <w:tcW w:w="0" w:type="auto"/>
          </w:tcPr>
          <w:p w14:paraId="45D688E2" w14:textId="6AB17ED7" w:rsidR="00766354" w:rsidRDefault="00766354" w:rsidP="00766354">
            <w:pPr>
              <w:spacing w:before="0" w:after="0"/>
              <w:cnfStyle w:val="100000000000" w:firstRow="1" w:lastRow="0" w:firstColumn="0" w:lastColumn="0" w:oddVBand="0" w:evenVBand="0" w:oddHBand="0" w:evenHBand="0" w:firstRowFirstColumn="0" w:firstRowLastColumn="0" w:lastRowFirstColumn="0" w:lastRowLastColumn="0"/>
              <w:rPr>
                <w:i w:val="0"/>
              </w:rPr>
            </w:pPr>
            <w:r w:rsidRPr="00C24B79">
              <w:rPr>
                <w:i w:val="0"/>
              </w:rPr>
              <w:t>Ab</w:t>
            </w:r>
            <w:r w:rsidR="00693E08">
              <w:rPr>
                <w:i w:val="0"/>
              </w:rPr>
              <w:t>br</w:t>
            </w:r>
            <w:r>
              <w:rPr>
                <w:i w:val="0"/>
              </w:rPr>
              <w:t>.</w:t>
            </w:r>
          </w:p>
        </w:tc>
        <w:tc>
          <w:tcPr>
            <w:tcW w:w="0" w:type="auto"/>
          </w:tcPr>
          <w:p w14:paraId="3D9F9888" w14:textId="246FBF19" w:rsidR="00766354" w:rsidRPr="00C24B79" w:rsidRDefault="00766354" w:rsidP="00766354">
            <w:pPr>
              <w:spacing w:before="0" w:after="0"/>
              <w:cnfStyle w:val="100000000000" w:firstRow="1" w:lastRow="0" w:firstColumn="0" w:lastColumn="0" w:oddVBand="0" w:evenVBand="0" w:oddHBand="0" w:evenHBand="0" w:firstRowFirstColumn="0" w:firstRowLastColumn="0" w:lastRowFirstColumn="0" w:lastRowLastColumn="0"/>
              <w:rPr>
                <w:i w:val="0"/>
              </w:rPr>
            </w:pPr>
            <w:r>
              <w:rPr>
                <w:i w:val="0"/>
              </w:rPr>
              <w:t>Location</w:t>
            </w:r>
          </w:p>
        </w:tc>
        <w:tc>
          <w:tcPr>
            <w:tcW w:w="0" w:type="auto"/>
          </w:tcPr>
          <w:p w14:paraId="2F27CC5C" w14:textId="7C900F15" w:rsidR="00766354" w:rsidRPr="00C24B79" w:rsidRDefault="00766354" w:rsidP="00766354">
            <w:pPr>
              <w:spacing w:before="0" w:after="0"/>
              <w:cnfStyle w:val="100000000000" w:firstRow="1" w:lastRow="0" w:firstColumn="0" w:lastColumn="0" w:oddVBand="0" w:evenVBand="0" w:oddHBand="0" w:evenHBand="0" w:firstRowFirstColumn="0" w:firstRowLastColumn="0" w:lastRowFirstColumn="0" w:lastRowLastColumn="0"/>
              <w:rPr>
                <w:i w:val="0"/>
              </w:rPr>
            </w:pPr>
            <w:r w:rsidRPr="00C24B79">
              <w:rPr>
                <w:i w:val="0"/>
              </w:rPr>
              <w:t>Definition</w:t>
            </w:r>
          </w:p>
        </w:tc>
      </w:tr>
      <w:tr w:rsidR="00766354" w14:paraId="33741666"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014B78" w14:textId="086C93AE" w:rsidR="00766354" w:rsidRDefault="00766354" w:rsidP="00766354">
            <w:pPr>
              <w:spacing w:before="0" w:after="0"/>
            </w:pPr>
            <w:r>
              <w:t>Glabella</w:t>
            </w:r>
          </w:p>
        </w:tc>
        <w:tc>
          <w:tcPr>
            <w:tcW w:w="0" w:type="auto"/>
          </w:tcPr>
          <w:p w14:paraId="1968BB05" w14:textId="0AC2A5A0"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g</w:t>
            </w:r>
          </w:p>
        </w:tc>
        <w:tc>
          <w:tcPr>
            <w:tcW w:w="0" w:type="auto"/>
          </w:tcPr>
          <w:p w14:paraId="02CD056D" w14:textId="7F2930B6"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Midline</w:t>
            </w:r>
          </w:p>
        </w:tc>
        <w:tc>
          <w:tcPr>
            <w:tcW w:w="0" w:type="auto"/>
          </w:tcPr>
          <w:p w14:paraId="17B91C01" w14:textId="2EAB75A5"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The most prominent midline point between the eyebrows.</w:t>
            </w:r>
          </w:p>
        </w:tc>
      </w:tr>
      <w:tr w:rsidR="00766354" w14:paraId="57A080C6" w14:textId="77777777" w:rsidTr="00766354">
        <w:tc>
          <w:tcPr>
            <w:cnfStyle w:val="001000000000" w:firstRow="0" w:lastRow="0" w:firstColumn="1" w:lastColumn="0" w:oddVBand="0" w:evenVBand="0" w:oddHBand="0" w:evenHBand="0" w:firstRowFirstColumn="0" w:firstRowLastColumn="0" w:lastRowFirstColumn="0" w:lastRowLastColumn="0"/>
            <w:tcW w:w="0" w:type="auto"/>
          </w:tcPr>
          <w:p w14:paraId="256F4785" w14:textId="01281659" w:rsidR="00766354" w:rsidRDefault="00766354" w:rsidP="00766354">
            <w:pPr>
              <w:spacing w:before="0" w:after="0"/>
            </w:pPr>
            <w:proofErr w:type="spellStart"/>
            <w:r>
              <w:t>Nasion</w:t>
            </w:r>
            <w:proofErr w:type="spellEnd"/>
          </w:p>
        </w:tc>
        <w:tc>
          <w:tcPr>
            <w:tcW w:w="0" w:type="auto"/>
          </w:tcPr>
          <w:p w14:paraId="3A05D585" w14:textId="6858AABD"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n</w:t>
            </w:r>
          </w:p>
        </w:tc>
        <w:tc>
          <w:tcPr>
            <w:tcW w:w="0" w:type="auto"/>
          </w:tcPr>
          <w:p w14:paraId="0C06BA53" w14:textId="019D8848"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Midline</w:t>
            </w:r>
          </w:p>
        </w:tc>
        <w:tc>
          <w:tcPr>
            <w:tcW w:w="0" w:type="auto"/>
          </w:tcPr>
          <w:p w14:paraId="39178D9D" w14:textId="0E55C8D8"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 xml:space="preserve">The point in the midline of both the nasal root and the </w:t>
            </w:r>
            <w:proofErr w:type="spellStart"/>
            <w:r>
              <w:t>nasofrontal</w:t>
            </w:r>
            <w:proofErr w:type="spellEnd"/>
            <w:r>
              <w:t xml:space="preserve"> suture. This point is always above the line that connects the two inner canthi.</w:t>
            </w:r>
          </w:p>
        </w:tc>
      </w:tr>
      <w:tr w:rsidR="00766354" w14:paraId="47E139F6"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832C61" w14:textId="6CA4B77C" w:rsidR="00766354" w:rsidRDefault="00766354" w:rsidP="00766354">
            <w:pPr>
              <w:spacing w:before="0" w:after="0"/>
            </w:pPr>
            <w:proofErr w:type="spellStart"/>
            <w:r>
              <w:t>Pronasale</w:t>
            </w:r>
            <w:proofErr w:type="spellEnd"/>
          </w:p>
        </w:tc>
        <w:tc>
          <w:tcPr>
            <w:tcW w:w="0" w:type="auto"/>
          </w:tcPr>
          <w:p w14:paraId="1AC8BD7C" w14:textId="2C9AF6AB"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prn</w:t>
            </w:r>
          </w:p>
        </w:tc>
        <w:tc>
          <w:tcPr>
            <w:tcW w:w="0" w:type="auto"/>
          </w:tcPr>
          <w:p w14:paraId="5EC4BFA1" w14:textId="7BB78DFA"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Midline</w:t>
            </w:r>
          </w:p>
        </w:tc>
        <w:tc>
          <w:tcPr>
            <w:tcW w:w="0" w:type="auto"/>
          </w:tcPr>
          <w:p w14:paraId="074A490D" w14:textId="7926C0F0"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The most protruded point of the apex nasi.</w:t>
            </w:r>
          </w:p>
        </w:tc>
      </w:tr>
      <w:tr w:rsidR="00766354" w14:paraId="492FD407" w14:textId="77777777" w:rsidTr="00766354">
        <w:tc>
          <w:tcPr>
            <w:cnfStyle w:val="001000000000" w:firstRow="0" w:lastRow="0" w:firstColumn="1" w:lastColumn="0" w:oddVBand="0" w:evenVBand="0" w:oddHBand="0" w:evenHBand="0" w:firstRowFirstColumn="0" w:firstRowLastColumn="0" w:lastRowFirstColumn="0" w:lastRowLastColumn="0"/>
            <w:tcW w:w="0" w:type="auto"/>
          </w:tcPr>
          <w:p w14:paraId="18C09B61" w14:textId="4FDBD7CD" w:rsidR="00766354" w:rsidRDefault="00766354" w:rsidP="00766354">
            <w:pPr>
              <w:spacing w:before="0" w:after="0"/>
            </w:pPr>
            <w:proofErr w:type="spellStart"/>
            <w:r>
              <w:t>Subnasale</w:t>
            </w:r>
            <w:proofErr w:type="spellEnd"/>
            <w:r>
              <w:t xml:space="preserve"> </w:t>
            </w:r>
          </w:p>
        </w:tc>
        <w:tc>
          <w:tcPr>
            <w:tcW w:w="0" w:type="auto"/>
          </w:tcPr>
          <w:p w14:paraId="578A3C67" w14:textId="4FF5C813"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proofErr w:type="spellStart"/>
            <w:r>
              <w:t>sn</w:t>
            </w:r>
            <w:proofErr w:type="spellEnd"/>
          </w:p>
        </w:tc>
        <w:tc>
          <w:tcPr>
            <w:tcW w:w="0" w:type="auto"/>
          </w:tcPr>
          <w:p w14:paraId="238DBE3C" w14:textId="4FDB3F24"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Midline</w:t>
            </w:r>
          </w:p>
        </w:tc>
        <w:tc>
          <w:tcPr>
            <w:tcW w:w="0" w:type="auto"/>
          </w:tcPr>
          <w:p w14:paraId="3015A38B" w14:textId="3CF87AD9"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The midpoint of the angle at the columella base where the lower border of the nasal septum and the surface of the upper lip meet.</w:t>
            </w:r>
          </w:p>
        </w:tc>
      </w:tr>
      <w:tr w:rsidR="00766354" w14:paraId="1051CDC0"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08EA7" w14:textId="776C2F8F" w:rsidR="00766354" w:rsidRDefault="00766354" w:rsidP="00766354">
            <w:pPr>
              <w:spacing w:before="0" w:after="0"/>
            </w:pPr>
            <w:proofErr w:type="spellStart"/>
            <w:r>
              <w:t>Labiale</w:t>
            </w:r>
            <w:proofErr w:type="spellEnd"/>
            <w:r>
              <w:t xml:space="preserve"> </w:t>
            </w:r>
            <w:proofErr w:type="spellStart"/>
            <w:r>
              <w:t>superius</w:t>
            </w:r>
            <w:proofErr w:type="spellEnd"/>
          </w:p>
        </w:tc>
        <w:tc>
          <w:tcPr>
            <w:tcW w:w="0" w:type="auto"/>
          </w:tcPr>
          <w:p w14:paraId="37F3B506" w14:textId="23096575"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ls</w:t>
            </w:r>
          </w:p>
        </w:tc>
        <w:tc>
          <w:tcPr>
            <w:tcW w:w="0" w:type="auto"/>
          </w:tcPr>
          <w:p w14:paraId="7FA01E21" w14:textId="35D77B20"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Midline</w:t>
            </w:r>
          </w:p>
        </w:tc>
        <w:tc>
          <w:tcPr>
            <w:tcW w:w="0" w:type="auto"/>
          </w:tcPr>
          <w:p w14:paraId="434D8771" w14:textId="0FC7D0C0"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The midpoint of the upper vermillion line.</w:t>
            </w:r>
          </w:p>
        </w:tc>
      </w:tr>
      <w:tr w:rsidR="00766354" w14:paraId="0E5E0B96" w14:textId="77777777" w:rsidTr="00766354">
        <w:tc>
          <w:tcPr>
            <w:cnfStyle w:val="001000000000" w:firstRow="0" w:lastRow="0" w:firstColumn="1" w:lastColumn="0" w:oddVBand="0" w:evenVBand="0" w:oddHBand="0" w:evenHBand="0" w:firstRowFirstColumn="0" w:firstRowLastColumn="0" w:lastRowFirstColumn="0" w:lastRowLastColumn="0"/>
            <w:tcW w:w="0" w:type="auto"/>
          </w:tcPr>
          <w:p w14:paraId="481153DB" w14:textId="3DDD0569" w:rsidR="00766354" w:rsidRDefault="00766354" w:rsidP="00766354">
            <w:pPr>
              <w:spacing w:before="0" w:after="0"/>
            </w:pPr>
            <w:proofErr w:type="spellStart"/>
            <w:r>
              <w:t>Labiale</w:t>
            </w:r>
            <w:proofErr w:type="spellEnd"/>
            <w:r>
              <w:t xml:space="preserve"> </w:t>
            </w:r>
            <w:proofErr w:type="spellStart"/>
            <w:r>
              <w:t>inferius</w:t>
            </w:r>
            <w:proofErr w:type="spellEnd"/>
          </w:p>
        </w:tc>
        <w:tc>
          <w:tcPr>
            <w:tcW w:w="0" w:type="auto"/>
          </w:tcPr>
          <w:p w14:paraId="5FE26A59" w14:textId="3A860A34"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li</w:t>
            </w:r>
          </w:p>
        </w:tc>
        <w:tc>
          <w:tcPr>
            <w:tcW w:w="0" w:type="auto"/>
          </w:tcPr>
          <w:p w14:paraId="644F04FB" w14:textId="2D216C24"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Midline</w:t>
            </w:r>
          </w:p>
        </w:tc>
        <w:tc>
          <w:tcPr>
            <w:tcW w:w="0" w:type="auto"/>
          </w:tcPr>
          <w:p w14:paraId="5BCACE6D" w14:textId="3CB0C3A9"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The midpoint of the lower vermillion line.</w:t>
            </w:r>
          </w:p>
        </w:tc>
      </w:tr>
      <w:tr w:rsidR="00766354" w14:paraId="34CBCB65"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C86CD9" w14:textId="41972347" w:rsidR="00766354" w:rsidRDefault="00766354" w:rsidP="00766354">
            <w:pPr>
              <w:spacing w:before="0" w:after="0"/>
            </w:pPr>
            <w:r>
              <w:t>Pogonion</w:t>
            </w:r>
          </w:p>
        </w:tc>
        <w:tc>
          <w:tcPr>
            <w:tcW w:w="0" w:type="auto"/>
          </w:tcPr>
          <w:p w14:paraId="60E8AF2F" w14:textId="4342386B"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proofErr w:type="spellStart"/>
            <w:r>
              <w:t>SPg</w:t>
            </w:r>
            <w:proofErr w:type="spellEnd"/>
          </w:p>
        </w:tc>
        <w:tc>
          <w:tcPr>
            <w:tcW w:w="0" w:type="auto"/>
          </w:tcPr>
          <w:p w14:paraId="11834EE5" w14:textId="53AB55D0"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Midline</w:t>
            </w:r>
          </w:p>
        </w:tc>
        <w:tc>
          <w:tcPr>
            <w:tcW w:w="0" w:type="auto"/>
          </w:tcPr>
          <w:p w14:paraId="5C04876A" w14:textId="467F022D"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The most anterior point of the chin.</w:t>
            </w:r>
          </w:p>
        </w:tc>
      </w:tr>
      <w:tr w:rsidR="00766354" w14:paraId="6AE1689A" w14:textId="77777777" w:rsidTr="00766354">
        <w:tc>
          <w:tcPr>
            <w:cnfStyle w:val="001000000000" w:firstRow="0" w:lastRow="0" w:firstColumn="1" w:lastColumn="0" w:oddVBand="0" w:evenVBand="0" w:oddHBand="0" w:evenHBand="0" w:firstRowFirstColumn="0" w:firstRowLastColumn="0" w:lastRowFirstColumn="0" w:lastRowLastColumn="0"/>
            <w:tcW w:w="0" w:type="auto"/>
          </w:tcPr>
          <w:p w14:paraId="12068C76" w14:textId="3392913E" w:rsidR="00766354" w:rsidRDefault="00766354" w:rsidP="00766354">
            <w:pPr>
              <w:spacing w:before="0" w:after="0"/>
            </w:pPr>
            <w:proofErr w:type="spellStart"/>
            <w:r>
              <w:t>Endocanthion</w:t>
            </w:r>
            <w:proofErr w:type="spellEnd"/>
          </w:p>
        </w:tc>
        <w:tc>
          <w:tcPr>
            <w:tcW w:w="0" w:type="auto"/>
          </w:tcPr>
          <w:p w14:paraId="5A256FA3" w14:textId="5E7B3E4E"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proofErr w:type="spellStart"/>
            <w:r>
              <w:t>en</w:t>
            </w:r>
            <w:proofErr w:type="spellEnd"/>
          </w:p>
        </w:tc>
        <w:tc>
          <w:tcPr>
            <w:tcW w:w="0" w:type="auto"/>
          </w:tcPr>
          <w:p w14:paraId="5753515F" w14:textId="1E6C4017"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Bilateral</w:t>
            </w:r>
          </w:p>
        </w:tc>
        <w:tc>
          <w:tcPr>
            <w:tcW w:w="0" w:type="auto"/>
          </w:tcPr>
          <w:p w14:paraId="20475054" w14:textId="757652CC"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The point at the inner commissure of the eye fissure.</w:t>
            </w:r>
          </w:p>
        </w:tc>
      </w:tr>
      <w:tr w:rsidR="00766354" w14:paraId="34D9A738"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6B2B1B" w14:textId="1499BAA1" w:rsidR="00766354" w:rsidRDefault="00766354" w:rsidP="00766354">
            <w:pPr>
              <w:spacing w:before="0" w:after="0"/>
            </w:pPr>
            <w:proofErr w:type="spellStart"/>
            <w:r>
              <w:t>Exocanthion</w:t>
            </w:r>
            <w:proofErr w:type="spellEnd"/>
          </w:p>
        </w:tc>
        <w:tc>
          <w:tcPr>
            <w:tcW w:w="0" w:type="auto"/>
          </w:tcPr>
          <w:p w14:paraId="3FC4EB5B" w14:textId="39122395"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ex</w:t>
            </w:r>
          </w:p>
        </w:tc>
        <w:tc>
          <w:tcPr>
            <w:tcW w:w="0" w:type="auto"/>
          </w:tcPr>
          <w:p w14:paraId="7CF99384" w14:textId="66D44ADF"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Bilateral</w:t>
            </w:r>
          </w:p>
        </w:tc>
        <w:tc>
          <w:tcPr>
            <w:tcW w:w="0" w:type="auto"/>
          </w:tcPr>
          <w:p w14:paraId="4261968E" w14:textId="32658DB1"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The point at the outer commissure of the eye fissure.</w:t>
            </w:r>
          </w:p>
        </w:tc>
      </w:tr>
      <w:tr w:rsidR="00766354" w14:paraId="16FB79FB" w14:textId="77777777" w:rsidTr="00766354">
        <w:tc>
          <w:tcPr>
            <w:cnfStyle w:val="001000000000" w:firstRow="0" w:lastRow="0" w:firstColumn="1" w:lastColumn="0" w:oddVBand="0" w:evenVBand="0" w:oddHBand="0" w:evenHBand="0" w:firstRowFirstColumn="0" w:firstRowLastColumn="0" w:lastRowFirstColumn="0" w:lastRowLastColumn="0"/>
            <w:tcW w:w="0" w:type="auto"/>
          </w:tcPr>
          <w:p w14:paraId="6EACAB4F" w14:textId="59824998" w:rsidR="00766354" w:rsidRDefault="00766354" w:rsidP="00766354">
            <w:pPr>
              <w:spacing w:before="0" w:after="0"/>
            </w:pPr>
            <w:r>
              <w:t>Alar curvature</w:t>
            </w:r>
          </w:p>
        </w:tc>
        <w:tc>
          <w:tcPr>
            <w:tcW w:w="0" w:type="auto"/>
          </w:tcPr>
          <w:p w14:paraId="2A0CDB55" w14:textId="07EBDE87"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ac</w:t>
            </w:r>
          </w:p>
        </w:tc>
        <w:tc>
          <w:tcPr>
            <w:tcW w:w="0" w:type="auto"/>
          </w:tcPr>
          <w:p w14:paraId="6318586A" w14:textId="0AD0D7EB"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Bilateral</w:t>
            </w:r>
          </w:p>
        </w:tc>
        <w:tc>
          <w:tcPr>
            <w:tcW w:w="0" w:type="auto"/>
          </w:tcPr>
          <w:p w14:paraId="7134F081" w14:textId="0D9D3574"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 xml:space="preserve">The most lateral point in the curved base of each ala. Indicating the facial insertion of the nasal </w:t>
            </w:r>
            <w:proofErr w:type="spellStart"/>
            <w:r>
              <w:t>wingbase</w:t>
            </w:r>
            <w:proofErr w:type="spellEnd"/>
            <w:r>
              <w:t>.</w:t>
            </w:r>
          </w:p>
        </w:tc>
      </w:tr>
      <w:tr w:rsidR="00766354" w14:paraId="0E6FD965"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F471F2" w14:textId="4E11E0AE" w:rsidR="00766354" w:rsidRDefault="00766354" w:rsidP="00766354">
            <w:pPr>
              <w:spacing w:before="0" w:after="0"/>
            </w:pPr>
            <w:proofErr w:type="spellStart"/>
            <w:r>
              <w:t>Subalare</w:t>
            </w:r>
            <w:proofErr w:type="spellEnd"/>
          </w:p>
        </w:tc>
        <w:tc>
          <w:tcPr>
            <w:tcW w:w="0" w:type="auto"/>
          </w:tcPr>
          <w:p w14:paraId="2400BDBB" w14:textId="7EC49AE2"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proofErr w:type="spellStart"/>
            <w:r>
              <w:t>sbal</w:t>
            </w:r>
            <w:proofErr w:type="spellEnd"/>
          </w:p>
        </w:tc>
        <w:tc>
          <w:tcPr>
            <w:tcW w:w="0" w:type="auto"/>
          </w:tcPr>
          <w:p w14:paraId="285F224E" w14:textId="2C16BDC0"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Bilateral</w:t>
            </w:r>
          </w:p>
        </w:tc>
        <w:tc>
          <w:tcPr>
            <w:tcW w:w="0" w:type="auto"/>
          </w:tcPr>
          <w:p w14:paraId="50C41BEB" w14:textId="3804B9F8"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The point at the lower limit of each alar base, where the alar base disappears into the skin of the upper lip. The landmarks indicate the labial insertion of the alar base</w:t>
            </w:r>
          </w:p>
        </w:tc>
      </w:tr>
      <w:tr w:rsidR="00766354" w14:paraId="7C4A85BE" w14:textId="77777777" w:rsidTr="00766354">
        <w:tc>
          <w:tcPr>
            <w:cnfStyle w:val="001000000000" w:firstRow="0" w:lastRow="0" w:firstColumn="1" w:lastColumn="0" w:oddVBand="0" w:evenVBand="0" w:oddHBand="0" w:evenHBand="0" w:firstRowFirstColumn="0" w:firstRowLastColumn="0" w:lastRowFirstColumn="0" w:lastRowLastColumn="0"/>
            <w:tcW w:w="0" w:type="auto"/>
          </w:tcPr>
          <w:p w14:paraId="1B9D1995" w14:textId="120D0688" w:rsidR="00766354" w:rsidRDefault="00766354" w:rsidP="00766354">
            <w:pPr>
              <w:spacing w:before="0" w:after="0"/>
            </w:pPr>
            <w:r>
              <w:t xml:space="preserve">Crista </w:t>
            </w:r>
            <w:proofErr w:type="spellStart"/>
            <w:r>
              <w:t>philtri</w:t>
            </w:r>
            <w:proofErr w:type="spellEnd"/>
          </w:p>
        </w:tc>
        <w:tc>
          <w:tcPr>
            <w:tcW w:w="0" w:type="auto"/>
          </w:tcPr>
          <w:p w14:paraId="58BA3976" w14:textId="5776D8FF"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proofErr w:type="spellStart"/>
            <w:r>
              <w:t>cph</w:t>
            </w:r>
            <w:proofErr w:type="spellEnd"/>
          </w:p>
        </w:tc>
        <w:tc>
          <w:tcPr>
            <w:tcW w:w="0" w:type="auto"/>
          </w:tcPr>
          <w:p w14:paraId="63E0C88B" w14:textId="0E2BFDF7"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Bilateral</w:t>
            </w:r>
          </w:p>
        </w:tc>
        <w:tc>
          <w:tcPr>
            <w:tcW w:w="0" w:type="auto"/>
          </w:tcPr>
          <w:p w14:paraId="74EB272B" w14:textId="64B3E18D"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The lower point on each elevated margin of the philtrum just above the vermillion line.</w:t>
            </w:r>
          </w:p>
        </w:tc>
      </w:tr>
      <w:tr w:rsidR="00766354" w14:paraId="1847AAE4"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37D96C" w14:textId="7776B346" w:rsidR="00766354" w:rsidRDefault="00766354" w:rsidP="00766354">
            <w:pPr>
              <w:spacing w:before="0" w:after="0"/>
            </w:pPr>
            <w:proofErr w:type="spellStart"/>
            <w:r>
              <w:t>Chelion</w:t>
            </w:r>
            <w:proofErr w:type="spellEnd"/>
          </w:p>
        </w:tc>
        <w:tc>
          <w:tcPr>
            <w:tcW w:w="0" w:type="auto"/>
          </w:tcPr>
          <w:p w14:paraId="2B19F629" w14:textId="056F8316"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proofErr w:type="spellStart"/>
            <w:r>
              <w:t>ch</w:t>
            </w:r>
            <w:proofErr w:type="spellEnd"/>
          </w:p>
        </w:tc>
        <w:tc>
          <w:tcPr>
            <w:tcW w:w="0" w:type="auto"/>
          </w:tcPr>
          <w:p w14:paraId="119BE163" w14:textId="3D0DC6FE"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Bilateral</w:t>
            </w:r>
          </w:p>
        </w:tc>
        <w:tc>
          <w:tcPr>
            <w:tcW w:w="0" w:type="auto"/>
          </w:tcPr>
          <w:p w14:paraId="589CF3F4" w14:textId="417A7308"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 xml:space="preserve">Point located at each labial commissure at the most lateral intersection of upper and lower lip. </w:t>
            </w:r>
          </w:p>
        </w:tc>
      </w:tr>
    </w:tbl>
    <w:p w14:paraId="7889CCCC" w14:textId="77777777" w:rsidR="00FE4FE5" w:rsidRDefault="00FE4FE5" w:rsidP="00FE4FE5">
      <w:pPr>
        <w:pStyle w:val="Heading3"/>
        <w:numPr>
          <w:ilvl w:val="0"/>
          <w:numId w:val="0"/>
        </w:numPr>
      </w:pPr>
    </w:p>
    <w:p w14:paraId="5EBFEB7D" w14:textId="67885CF0" w:rsidR="00746A86" w:rsidRDefault="00746A86" w:rsidP="00746A86">
      <w:pPr>
        <w:pStyle w:val="Heading3"/>
      </w:pPr>
      <w:commentRangeStart w:id="204"/>
      <w:r>
        <w:t>Automatic placement of validation landmarks</w:t>
      </w:r>
      <w:r w:rsidR="00690070">
        <w:t xml:space="preserve"> (Need some sort of image flow chart for this)</w:t>
      </w:r>
      <w:commentRangeEnd w:id="204"/>
      <w:r w:rsidR="00060880">
        <w:rPr>
          <w:rStyle w:val="CommentReference"/>
          <w:rFonts w:eastAsiaTheme="minorHAnsi" w:cstheme="minorBidi"/>
          <w:b w:val="0"/>
        </w:rPr>
        <w:commentReference w:id="204"/>
      </w:r>
    </w:p>
    <w:p w14:paraId="1F5D7A43" w14:textId="27251B5A" w:rsidR="0041462F" w:rsidRDefault="004555F5" w:rsidP="001B1336">
      <w:r>
        <w:t>To obtain automatic indications of the 19 validation landmarks,</w:t>
      </w:r>
      <w:r w:rsidR="00FE4FE5">
        <w:t xml:space="preserve"> a leave-one-out approach was used to identify the placement of the</w:t>
      </w:r>
      <w:r w:rsidR="00693E08">
        <w:t xml:space="preserve"> </w:t>
      </w:r>
      <w:r w:rsidR="006A4033">
        <w:t>validation</w:t>
      </w:r>
      <w:r w:rsidR="00FE4FE5">
        <w:t xml:space="preserve"> landmark on the </w:t>
      </w:r>
      <w:r w:rsidR="00690070">
        <w:t>anthropometric mask</w:t>
      </w:r>
      <w:r w:rsidR="00FE4FE5">
        <w:t xml:space="preserve">, then </w:t>
      </w:r>
      <w:commentRangeStart w:id="205"/>
      <w:r w:rsidR="00FE4FE5">
        <w:t>project</w:t>
      </w:r>
      <w:r w:rsidR="00693E08">
        <w:t xml:space="preserve"> </w:t>
      </w:r>
      <w:commentRangeEnd w:id="205"/>
      <w:r w:rsidR="002C7E39">
        <w:rPr>
          <w:rStyle w:val="CommentReference"/>
        </w:rPr>
        <w:commentReference w:id="205"/>
      </w:r>
      <w:r w:rsidR="00693E08">
        <w:t>the landmarks</w:t>
      </w:r>
      <w:r w:rsidR="00FE4FE5">
        <w:t xml:space="preserve"> back on to the left-out face. </w:t>
      </w:r>
      <w:r w:rsidR="006A4033">
        <w:t>Specifically</w:t>
      </w:r>
      <w:r w:rsidR="0041462F">
        <w:t>,</w:t>
      </w:r>
      <w:r w:rsidR="006A4033">
        <w:t xml:space="preserve"> for each </w:t>
      </w:r>
      <w:r w:rsidR="00D2240D">
        <w:t>surface image the manual landmark coordinates were averaged</w:t>
      </w:r>
      <w:r w:rsidR="00636B9B">
        <w:t xml:space="preserve"> and</w:t>
      </w:r>
      <w:r w:rsidR="00D2240D">
        <w:t xml:space="preserve"> </w:t>
      </w:r>
      <w:commentRangeStart w:id="207"/>
      <w:commentRangeStart w:id="208"/>
      <w:r w:rsidR="00D2240D">
        <w:t>aligned</w:t>
      </w:r>
      <w:commentRangeEnd w:id="207"/>
      <w:r w:rsidR="002C7E39">
        <w:rPr>
          <w:rStyle w:val="CommentReference"/>
        </w:rPr>
        <w:commentReference w:id="207"/>
      </w:r>
      <w:r w:rsidR="00D2240D">
        <w:t xml:space="preserve"> to the anthropometric mask</w:t>
      </w:r>
      <w:r w:rsidR="0041462F">
        <w:t xml:space="preserve"> using barycentric coordinates </w:t>
      </w:r>
      <w:commentRangeEnd w:id="208"/>
      <w:r w:rsidR="002C7E39">
        <w:rPr>
          <w:rStyle w:val="CommentReference"/>
        </w:rPr>
        <w:commentReference w:id="208"/>
      </w:r>
      <w:r w:rsidR="00690070">
        <w:fldChar w:fldCharType="begin" w:fldLock="1"/>
      </w:r>
      <w:r w:rsidR="00BD0465">
        <w:instrText>ADDIN CSL_CITATION {"citationItems":[{"id":"ITEM-1","itemData":{"ISBN":"0-8284-0269-8","author":[{"dropping-particle":"","family":"Hille","given":"Einar","non-dropping-particle":"","parse-names":false,"suffix":""}],"edition":"Second edi","id":"ITEM-1","issued":{"date-parts":[["1982"]]},"number-of-pages":"33","publisher":"Chelsea Publishing Company","publisher-place":"New York","title":"Analytic Function Theory, Volume I","type":"book"},"uris":["http://www.mendeley.com/documents/?uuid=65464443-5fd8-466a-919a-d7dadc5f75cd"]}],"mendeley":{"formattedCitation":"(Hille, 1982)","plainTextFormattedCitation":"(Hille, 1982)","previouslyFormattedCitation":"(Hille, 1982)"},"properties":{"noteIndex":0},"schema":"https://github.com/citation-style-language/schema/raw/master/csl-citation.json"}</w:instrText>
      </w:r>
      <w:r w:rsidR="00690070">
        <w:fldChar w:fldCharType="separate"/>
      </w:r>
      <w:r w:rsidR="00690070" w:rsidRPr="00690070">
        <w:rPr>
          <w:noProof/>
        </w:rPr>
        <w:t>(Hille, 1982)</w:t>
      </w:r>
      <w:r w:rsidR="00690070">
        <w:fldChar w:fldCharType="end"/>
      </w:r>
      <w:r w:rsidR="0041462F">
        <w:t xml:space="preserve">, giving a set of 41 total landmark placements on the anthropometric mask, which were then converted to cartesian coordinates. One by one, each face was left out while averaging the other 40 landmark placements to “train” the automatic landmarks. This average was then </w:t>
      </w:r>
      <w:commentRangeStart w:id="209"/>
      <w:r w:rsidR="0041462F">
        <w:t>projected</w:t>
      </w:r>
      <w:commentRangeEnd w:id="209"/>
      <w:r w:rsidR="00060880">
        <w:rPr>
          <w:rStyle w:val="CommentReference"/>
        </w:rPr>
        <w:commentReference w:id="209"/>
      </w:r>
      <w:r w:rsidR="0041462F">
        <w:t xml:space="preserve"> back onto the left-out (target) face, which resulted </w:t>
      </w:r>
      <w:r w:rsidR="00690070">
        <w:t xml:space="preserve">in the automatic placement of the validation landmarks using a “training” set that did not include the </w:t>
      </w:r>
      <w:r w:rsidR="0041462F">
        <w:t>target</w:t>
      </w:r>
      <w:r w:rsidR="00690070">
        <w:t xml:space="preserve"> face. </w:t>
      </w:r>
    </w:p>
    <w:p w14:paraId="52B734EE" w14:textId="5EC8C885" w:rsidR="00690070" w:rsidRPr="00FE4FE5" w:rsidRDefault="005C1319" w:rsidP="001B1336">
      <w:r>
        <w:t xml:space="preserve">The placement of automatic landmarks was performed three times, </w:t>
      </w:r>
      <w:r w:rsidR="00A67415">
        <w:t xml:space="preserve">changing the manual landmark data used as input: </w:t>
      </w:r>
      <w:r>
        <w:t xml:space="preserve">once using the average of observer AZ’s three </w:t>
      </w:r>
      <w:r w:rsidR="0041462F">
        <w:t xml:space="preserve">manual </w:t>
      </w:r>
      <w:r>
        <w:t>landmark iterations, again using the average of observer JW’s three</w:t>
      </w:r>
      <w:r w:rsidR="0041462F">
        <w:t xml:space="preserve"> manual</w:t>
      </w:r>
      <w:r>
        <w:t xml:space="preserve"> landmark iterations, and a final time using the average of all six </w:t>
      </w:r>
      <w:r w:rsidR="0041462F">
        <w:t xml:space="preserve">manual landmark </w:t>
      </w:r>
      <w:r>
        <w:t>iterations from both observers. This process resulted in three placements of automatic landmarks for comparison.</w:t>
      </w:r>
    </w:p>
    <w:p w14:paraId="36F8E79B" w14:textId="448290AE" w:rsidR="00D43DCB" w:rsidRDefault="00926217" w:rsidP="00D43DCB">
      <w:pPr>
        <w:pStyle w:val="Heading3"/>
      </w:pPr>
      <w:r>
        <w:t>Statistical analysis</w:t>
      </w:r>
    </w:p>
    <w:p w14:paraId="2FA26AC8" w14:textId="6E6BED5D" w:rsidR="00926217" w:rsidRDefault="0093338E" w:rsidP="00926217">
      <w:pPr>
        <w:pStyle w:val="Heading4"/>
      </w:pPr>
      <w:r>
        <w:t>Intra- and inter-observer error of manual landmarks</w:t>
      </w:r>
    </w:p>
    <w:p w14:paraId="2D04BA95" w14:textId="3E419AFC" w:rsidR="00A36610" w:rsidRDefault="00CD6949" w:rsidP="00CD6949">
      <w:r>
        <w:t xml:space="preserve">We calculated the intra-observer error as </w:t>
      </w:r>
      <w:r w:rsidR="00926217">
        <w:t xml:space="preserve">the standard deviation between </w:t>
      </w:r>
      <w:r w:rsidR="00BB1E70">
        <w:t xml:space="preserve">the </w:t>
      </w:r>
      <w:r w:rsidR="00BB1E70" w:rsidRPr="00BB1E70">
        <w:rPr>
          <w:i/>
        </w:rPr>
        <w:t>x</w:t>
      </w:r>
      <w:r w:rsidR="00BB1E70">
        <w:t xml:space="preserve">, </w:t>
      </w:r>
      <w:r w:rsidR="00BB1E70" w:rsidRPr="00BB1E70">
        <w:rPr>
          <w:i/>
        </w:rPr>
        <w:t>y</w:t>
      </w:r>
      <w:r w:rsidR="00BB1E70">
        <w:t xml:space="preserve">, and </w:t>
      </w:r>
      <w:r w:rsidR="00BB1E70" w:rsidRPr="00BB1E70">
        <w:rPr>
          <w:i/>
        </w:rPr>
        <w:t>z</w:t>
      </w:r>
      <w:r w:rsidR="00BB1E70">
        <w:t xml:space="preserve"> coordinates of </w:t>
      </w:r>
      <w:r w:rsidR="00926217">
        <w:t xml:space="preserve">each </w:t>
      </w:r>
      <w:r w:rsidR="0093338E">
        <w:t>observer</w:t>
      </w:r>
      <w:r w:rsidR="00926217">
        <w:t xml:space="preserve">’s landmarking </w:t>
      </w:r>
      <w:r w:rsidR="00A67415">
        <w:t>indications</w:t>
      </w:r>
      <w:r w:rsidR="00926217">
        <w:t>.</w:t>
      </w:r>
      <w:r w:rsidR="00BB1E70">
        <w:t xml:space="preserve"> </w:t>
      </w:r>
      <w:r w:rsidR="00FD60BC">
        <w:t>E</w:t>
      </w:r>
      <w:r w:rsidR="00A36610">
        <w:t xml:space="preserve">ach observer’s landmarking </w:t>
      </w:r>
      <w:r w:rsidR="00A67415">
        <w:t>indications were averaged together, per landmark and per face, to produce the average landmark position for that observer</w:t>
      </w:r>
      <w:r w:rsidR="00A36610">
        <w:t xml:space="preserve">. The </w:t>
      </w:r>
      <w:r w:rsidR="00FD60BC">
        <w:t>root mean squared error</w:t>
      </w:r>
      <w:r w:rsidR="007D3AAE">
        <w:t xml:space="preserve"> between </w:t>
      </w:r>
      <w:r w:rsidR="00A36610">
        <w:t>the x, y, and z coordinates</w:t>
      </w:r>
      <w:r w:rsidR="007D3AAE">
        <w:t xml:space="preserve"> of each observer was calculated </w:t>
      </w:r>
      <w:r w:rsidR="00FD60BC">
        <w:t>for</w:t>
      </w:r>
      <w:r w:rsidR="007D3AAE">
        <w:t xml:space="preserve"> the inter-observer error</w:t>
      </w:r>
      <w:r w:rsidR="00A36610">
        <w:t xml:space="preserve">. Measures are averaged across dimensions and images (Table X) as well as averaged only across images (SI Table X). </w:t>
      </w:r>
    </w:p>
    <w:p w14:paraId="32F45BE6" w14:textId="55958520" w:rsidR="00137EC0" w:rsidRDefault="00926217" w:rsidP="00137EC0">
      <w:r>
        <w:rPr>
          <w:b/>
        </w:rPr>
        <w:t>Table X.</w:t>
      </w:r>
      <w:bookmarkStart w:id="210" w:name="_Hlk515122221"/>
      <w:r w:rsidR="0093338E">
        <w:rPr>
          <w:b/>
        </w:rPr>
        <w:t xml:space="preserve"> Intra- and inter-observer error of manual landmarks. </w:t>
      </w:r>
      <w:bookmarkEnd w:id="210"/>
      <w:r w:rsidR="007D3AAE">
        <w:t xml:space="preserve">Standard deviation between observer AZ’s three landmark iterations and observer JW’s three landmark iterations (intra-observer error) as well as inter-observer error, or the </w:t>
      </w:r>
      <w:r w:rsidR="00FD60BC">
        <w:t xml:space="preserve">root mean squared error </w:t>
      </w:r>
      <w:r w:rsidR="007D3AAE">
        <w:t xml:space="preserve">between the average of AZ’s three landmark iterations and the average of JW’s three landmark iterations. Values have been averaged across each face as well as x, y, and z axes to give an estimate of the error per landmark. </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177"/>
        <w:gridCol w:w="1464"/>
        <w:gridCol w:w="1490"/>
        <w:gridCol w:w="1617"/>
      </w:tblGrid>
      <w:tr w:rsidR="00FD60BC" w:rsidRPr="00270D5E" w14:paraId="3476B2DE" w14:textId="77777777" w:rsidTr="00FD60BC">
        <w:trPr>
          <w:trHeight w:val="310"/>
        </w:trPr>
        <w:tc>
          <w:tcPr>
            <w:tcW w:w="0" w:type="auto"/>
            <w:vMerge w:val="restart"/>
            <w:tcBorders>
              <w:right w:val="single" w:sz="4" w:space="0" w:color="auto"/>
            </w:tcBorders>
            <w:noWrap/>
            <w:vAlign w:val="center"/>
          </w:tcPr>
          <w:p w14:paraId="30AC6DAB" w14:textId="7E790B5B" w:rsidR="00FD60BC" w:rsidRPr="0093338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Landmark</w:t>
            </w:r>
          </w:p>
        </w:tc>
        <w:tc>
          <w:tcPr>
            <w:tcW w:w="0" w:type="auto"/>
            <w:gridSpan w:val="2"/>
            <w:tcBorders>
              <w:left w:val="single" w:sz="4" w:space="0" w:color="auto"/>
            </w:tcBorders>
            <w:noWrap/>
            <w:vAlign w:val="center"/>
          </w:tcPr>
          <w:p w14:paraId="5AACE353" w14:textId="0114F7AD" w:rsidR="00FD60BC" w:rsidRPr="0093338E" w:rsidRDefault="00FD60BC" w:rsidP="00FD60BC">
            <w:pPr>
              <w:spacing w:before="0" w:after="0"/>
              <w:jc w:val="center"/>
              <w:rPr>
                <w:rFonts w:eastAsia="Times New Roman" w:cs="Times New Roman"/>
                <w:i/>
                <w:color w:val="000000"/>
                <w:szCs w:val="24"/>
              </w:rPr>
            </w:pPr>
            <w:r>
              <w:rPr>
                <w:rFonts w:eastAsia="Times New Roman" w:cs="Times New Roman"/>
                <w:i/>
                <w:color w:val="000000"/>
                <w:szCs w:val="24"/>
              </w:rPr>
              <w:t>Standard deviation</w:t>
            </w:r>
            <w:r w:rsidRPr="0093338E">
              <w:rPr>
                <w:rFonts w:eastAsia="Times New Roman" w:cs="Times New Roman"/>
                <w:i/>
                <w:color w:val="000000"/>
                <w:szCs w:val="24"/>
              </w:rPr>
              <w:t xml:space="preserve"> (mm)</w:t>
            </w:r>
          </w:p>
        </w:tc>
        <w:tc>
          <w:tcPr>
            <w:tcW w:w="0" w:type="auto"/>
            <w:tcBorders>
              <w:left w:val="single" w:sz="4" w:space="0" w:color="auto"/>
            </w:tcBorders>
            <w:vAlign w:val="center"/>
          </w:tcPr>
          <w:p w14:paraId="5B826557" w14:textId="5C522420" w:rsidR="00FD60BC" w:rsidRPr="0093338E" w:rsidRDefault="00FD60BC" w:rsidP="00FD60BC">
            <w:pPr>
              <w:spacing w:before="0" w:after="0"/>
              <w:jc w:val="center"/>
              <w:rPr>
                <w:rFonts w:eastAsia="Times New Roman" w:cs="Times New Roman"/>
                <w:i/>
                <w:color w:val="000000"/>
                <w:szCs w:val="24"/>
              </w:rPr>
            </w:pPr>
            <w:r>
              <w:rPr>
                <w:rFonts w:eastAsia="Times New Roman" w:cs="Times New Roman"/>
                <w:i/>
                <w:color w:val="000000"/>
                <w:szCs w:val="24"/>
              </w:rPr>
              <w:t>RMSE (mm)</w:t>
            </w:r>
          </w:p>
        </w:tc>
      </w:tr>
      <w:tr w:rsidR="0093338E" w:rsidRPr="00270D5E" w14:paraId="13A389C1" w14:textId="77777777" w:rsidTr="00FD60BC">
        <w:trPr>
          <w:trHeight w:val="310"/>
        </w:trPr>
        <w:tc>
          <w:tcPr>
            <w:tcW w:w="0" w:type="auto"/>
            <w:vMerge/>
            <w:tcBorders>
              <w:bottom w:val="single" w:sz="4" w:space="0" w:color="auto"/>
              <w:right w:val="single" w:sz="4" w:space="0" w:color="auto"/>
            </w:tcBorders>
            <w:noWrap/>
            <w:vAlign w:val="center"/>
            <w:hideMark/>
          </w:tcPr>
          <w:p w14:paraId="6DB759F6" w14:textId="65FB8DBA" w:rsidR="0093338E" w:rsidRPr="00270D5E" w:rsidRDefault="0093338E" w:rsidP="00FD60BC">
            <w:pPr>
              <w:spacing w:before="0" w:after="0"/>
              <w:jc w:val="center"/>
              <w:rPr>
                <w:rFonts w:eastAsia="Times New Roman" w:cs="Times New Roman"/>
                <w:i/>
                <w:color w:val="000000"/>
                <w:szCs w:val="24"/>
              </w:rPr>
            </w:pPr>
          </w:p>
        </w:tc>
        <w:tc>
          <w:tcPr>
            <w:tcW w:w="0" w:type="auto"/>
            <w:tcBorders>
              <w:left w:val="single" w:sz="4" w:space="0" w:color="auto"/>
              <w:bottom w:val="single" w:sz="4" w:space="0" w:color="auto"/>
            </w:tcBorders>
            <w:noWrap/>
            <w:vAlign w:val="center"/>
            <w:hideMark/>
          </w:tcPr>
          <w:p w14:paraId="2E0317BF" w14:textId="77777777" w:rsidR="0093338E" w:rsidRPr="00270D5E" w:rsidRDefault="0093338E"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Observer AZ</w:t>
            </w:r>
          </w:p>
        </w:tc>
        <w:tc>
          <w:tcPr>
            <w:tcW w:w="0" w:type="auto"/>
            <w:tcBorders>
              <w:bottom w:val="single" w:sz="4" w:space="0" w:color="auto"/>
              <w:right w:val="single" w:sz="4" w:space="0" w:color="auto"/>
            </w:tcBorders>
            <w:noWrap/>
            <w:vAlign w:val="center"/>
            <w:hideMark/>
          </w:tcPr>
          <w:p w14:paraId="47B2CB16" w14:textId="77777777" w:rsidR="0093338E" w:rsidRPr="00270D5E" w:rsidRDefault="0093338E"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Observer JW</w:t>
            </w:r>
          </w:p>
        </w:tc>
        <w:tc>
          <w:tcPr>
            <w:tcW w:w="0" w:type="auto"/>
            <w:tcBorders>
              <w:left w:val="single" w:sz="4" w:space="0" w:color="auto"/>
              <w:bottom w:val="single" w:sz="4" w:space="0" w:color="auto"/>
            </w:tcBorders>
            <w:noWrap/>
            <w:vAlign w:val="center"/>
            <w:hideMark/>
          </w:tcPr>
          <w:p w14:paraId="3125D685" w14:textId="0A0283CF" w:rsidR="0093338E" w:rsidRPr="00270D5E" w:rsidRDefault="0093338E"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Inter-observer</w:t>
            </w:r>
          </w:p>
        </w:tc>
      </w:tr>
      <w:tr w:rsidR="00FD60BC" w:rsidRPr="00270D5E" w14:paraId="0CA1138C" w14:textId="77777777" w:rsidTr="00FD60BC">
        <w:trPr>
          <w:trHeight w:val="310"/>
        </w:trPr>
        <w:tc>
          <w:tcPr>
            <w:tcW w:w="0" w:type="auto"/>
            <w:tcBorders>
              <w:top w:val="single" w:sz="4" w:space="0" w:color="auto"/>
              <w:right w:val="single" w:sz="4" w:space="0" w:color="auto"/>
            </w:tcBorders>
            <w:noWrap/>
            <w:vAlign w:val="center"/>
            <w:hideMark/>
          </w:tcPr>
          <w:p w14:paraId="03E87800" w14:textId="77777777" w:rsidR="00FD60BC" w:rsidRPr="00270D5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Alar curvature left</w:t>
            </w:r>
          </w:p>
        </w:tc>
        <w:tc>
          <w:tcPr>
            <w:tcW w:w="0" w:type="auto"/>
            <w:tcBorders>
              <w:top w:val="single" w:sz="4" w:space="0" w:color="auto"/>
              <w:left w:val="single" w:sz="4" w:space="0" w:color="auto"/>
            </w:tcBorders>
            <w:noWrap/>
            <w:vAlign w:val="center"/>
            <w:hideMark/>
          </w:tcPr>
          <w:p w14:paraId="08504509"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0.6020</w:t>
            </w:r>
          </w:p>
        </w:tc>
        <w:tc>
          <w:tcPr>
            <w:tcW w:w="0" w:type="auto"/>
            <w:tcBorders>
              <w:top w:val="single" w:sz="4" w:space="0" w:color="auto"/>
              <w:right w:val="single" w:sz="4" w:space="0" w:color="auto"/>
            </w:tcBorders>
            <w:noWrap/>
            <w:vAlign w:val="center"/>
            <w:hideMark/>
          </w:tcPr>
          <w:p w14:paraId="0A75241E"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0.4339</w:t>
            </w:r>
          </w:p>
        </w:tc>
        <w:tc>
          <w:tcPr>
            <w:tcW w:w="0" w:type="auto"/>
            <w:tcBorders>
              <w:top w:val="single" w:sz="4" w:space="0" w:color="auto"/>
              <w:left w:val="single" w:sz="4" w:space="0" w:color="auto"/>
            </w:tcBorders>
            <w:noWrap/>
            <w:vAlign w:val="center"/>
            <w:hideMark/>
          </w:tcPr>
          <w:p w14:paraId="4AF74F11" w14:textId="4DB7EF52" w:rsidR="00FD60BC" w:rsidRPr="00392264" w:rsidRDefault="00FD60BC" w:rsidP="00FD60BC">
            <w:pPr>
              <w:spacing w:before="0" w:after="0"/>
              <w:jc w:val="center"/>
              <w:rPr>
                <w:rFonts w:eastAsia="Times New Roman" w:cs="Times New Roman"/>
                <w:color w:val="000000"/>
                <w:szCs w:val="24"/>
              </w:rPr>
            </w:pPr>
            <w:r w:rsidRPr="004954C4">
              <w:t>0.4337</w:t>
            </w:r>
          </w:p>
        </w:tc>
      </w:tr>
      <w:tr w:rsidR="00FD60BC" w:rsidRPr="00270D5E" w14:paraId="3C70D969" w14:textId="77777777" w:rsidTr="00FD60BC">
        <w:trPr>
          <w:trHeight w:val="310"/>
        </w:trPr>
        <w:tc>
          <w:tcPr>
            <w:tcW w:w="0" w:type="auto"/>
            <w:tcBorders>
              <w:right w:val="single" w:sz="4" w:space="0" w:color="auto"/>
            </w:tcBorders>
            <w:noWrap/>
            <w:vAlign w:val="center"/>
            <w:hideMark/>
          </w:tcPr>
          <w:p w14:paraId="1A77A992" w14:textId="77777777" w:rsidR="00FD60BC" w:rsidRPr="00270D5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Alar curvature right</w:t>
            </w:r>
          </w:p>
        </w:tc>
        <w:tc>
          <w:tcPr>
            <w:tcW w:w="0" w:type="auto"/>
            <w:tcBorders>
              <w:left w:val="single" w:sz="4" w:space="0" w:color="auto"/>
            </w:tcBorders>
            <w:noWrap/>
            <w:vAlign w:val="center"/>
            <w:hideMark/>
          </w:tcPr>
          <w:p w14:paraId="7BB0F2FE"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0.6304</w:t>
            </w:r>
          </w:p>
        </w:tc>
        <w:tc>
          <w:tcPr>
            <w:tcW w:w="0" w:type="auto"/>
            <w:tcBorders>
              <w:right w:val="single" w:sz="4" w:space="0" w:color="auto"/>
            </w:tcBorders>
            <w:noWrap/>
            <w:vAlign w:val="center"/>
            <w:hideMark/>
          </w:tcPr>
          <w:p w14:paraId="4E66F9E0"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0.3773</w:t>
            </w:r>
          </w:p>
        </w:tc>
        <w:tc>
          <w:tcPr>
            <w:tcW w:w="0" w:type="auto"/>
            <w:tcBorders>
              <w:left w:val="single" w:sz="4" w:space="0" w:color="auto"/>
            </w:tcBorders>
            <w:noWrap/>
            <w:vAlign w:val="center"/>
            <w:hideMark/>
          </w:tcPr>
          <w:p w14:paraId="5F8CED1A" w14:textId="5053704A" w:rsidR="00FD60BC" w:rsidRPr="00392264" w:rsidRDefault="00FD60BC" w:rsidP="00FD60BC">
            <w:pPr>
              <w:spacing w:before="0" w:after="0"/>
              <w:jc w:val="center"/>
              <w:rPr>
                <w:rFonts w:eastAsia="Times New Roman" w:cs="Times New Roman"/>
                <w:color w:val="000000"/>
                <w:szCs w:val="24"/>
              </w:rPr>
            </w:pPr>
            <w:r w:rsidRPr="004954C4">
              <w:t>0.4648</w:t>
            </w:r>
          </w:p>
        </w:tc>
      </w:tr>
      <w:tr w:rsidR="00FD60BC" w:rsidRPr="00270D5E" w14:paraId="7945B82E" w14:textId="77777777" w:rsidTr="00FD60BC">
        <w:trPr>
          <w:trHeight w:val="310"/>
        </w:trPr>
        <w:tc>
          <w:tcPr>
            <w:tcW w:w="0" w:type="auto"/>
            <w:tcBorders>
              <w:right w:val="single" w:sz="4" w:space="0" w:color="auto"/>
            </w:tcBorders>
            <w:noWrap/>
            <w:vAlign w:val="center"/>
            <w:hideMark/>
          </w:tcPr>
          <w:p w14:paraId="50515840"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Chelion</w:t>
            </w:r>
            <w:proofErr w:type="spellEnd"/>
            <w:r w:rsidRPr="00270D5E">
              <w:rPr>
                <w:rFonts w:eastAsia="Times New Roman" w:cs="Times New Roman"/>
                <w:i/>
                <w:color w:val="000000"/>
                <w:szCs w:val="24"/>
              </w:rPr>
              <w:t xml:space="preserve"> left</w:t>
            </w:r>
          </w:p>
        </w:tc>
        <w:tc>
          <w:tcPr>
            <w:tcW w:w="0" w:type="auto"/>
            <w:tcBorders>
              <w:left w:val="single" w:sz="4" w:space="0" w:color="auto"/>
            </w:tcBorders>
            <w:noWrap/>
            <w:vAlign w:val="center"/>
            <w:hideMark/>
          </w:tcPr>
          <w:p w14:paraId="5BB3778C"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0.6080</w:t>
            </w:r>
          </w:p>
        </w:tc>
        <w:tc>
          <w:tcPr>
            <w:tcW w:w="0" w:type="auto"/>
            <w:tcBorders>
              <w:right w:val="single" w:sz="4" w:space="0" w:color="auto"/>
            </w:tcBorders>
            <w:noWrap/>
            <w:vAlign w:val="center"/>
            <w:hideMark/>
          </w:tcPr>
          <w:p w14:paraId="0EFE3012"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0.4472</w:t>
            </w:r>
          </w:p>
        </w:tc>
        <w:tc>
          <w:tcPr>
            <w:tcW w:w="0" w:type="auto"/>
            <w:tcBorders>
              <w:left w:val="single" w:sz="4" w:space="0" w:color="auto"/>
            </w:tcBorders>
            <w:noWrap/>
            <w:vAlign w:val="center"/>
            <w:hideMark/>
          </w:tcPr>
          <w:p w14:paraId="4886DFD5" w14:textId="3C3A848B" w:rsidR="00FD60BC" w:rsidRPr="00392264" w:rsidRDefault="00FD60BC" w:rsidP="00FD60BC">
            <w:pPr>
              <w:spacing w:before="0" w:after="0"/>
              <w:jc w:val="center"/>
              <w:rPr>
                <w:rFonts w:eastAsia="Times New Roman" w:cs="Times New Roman"/>
                <w:color w:val="000000"/>
                <w:szCs w:val="24"/>
              </w:rPr>
            </w:pPr>
            <w:r w:rsidRPr="004954C4">
              <w:t>0.5914</w:t>
            </w:r>
          </w:p>
        </w:tc>
      </w:tr>
      <w:tr w:rsidR="00FD60BC" w:rsidRPr="00270D5E" w14:paraId="2E05FB2B" w14:textId="77777777" w:rsidTr="00FD60BC">
        <w:trPr>
          <w:trHeight w:val="310"/>
        </w:trPr>
        <w:tc>
          <w:tcPr>
            <w:tcW w:w="0" w:type="auto"/>
            <w:tcBorders>
              <w:right w:val="single" w:sz="4" w:space="0" w:color="auto"/>
            </w:tcBorders>
            <w:noWrap/>
            <w:vAlign w:val="center"/>
            <w:hideMark/>
          </w:tcPr>
          <w:p w14:paraId="02B7B9B2"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Chelion</w:t>
            </w:r>
            <w:proofErr w:type="spellEnd"/>
            <w:r w:rsidRPr="00270D5E">
              <w:rPr>
                <w:rFonts w:eastAsia="Times New Roman" w:cs="Times New Roman"/>
                <w:i/>
                <w:color w:val="000000"/>
                <w:szCs w:val="24"/>
              </w:rPr>
              <w:t xml:space="preserve"> right</w:t>
            </w:r>
          </w:p>
        </w:tc>
        <w:tc>
          <w:tcPr>
            <w:tcW w:w="0" w:type="auto"/>
            <w:tcBorders>
              <w:left w:val="single" w:sz="4" w:space="0" w:color="auto"/>
            </w:tcBorders>
            <w:noWrap/>
            <w:vAlign w:val="center"/>
            <w:hideMark/>
          </w:tcPr>
          <w:p w14:paraId="5D5B943D"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0.6002</w:t>
            </w:r>
          </w:p>
        </w:tc>
        <w:tc>
          <w:tcPr>
            <w:tcW w:w="0" w:type="auto"/>
            <w:tcBorders>
              <w:right w:val="single" w:sz="4" w:space="0" w:color="auto"/>
            </w:tcBorders>
            <w:noWrap/>
            <w:vAlign w:val="center"/>
            <w:hideMark/>
          </w:tcPr>
          <w:p w14:paraId="1D52D94F"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0.4934</w:t>
            </w:r>
          </w:p>
        </w:tc>
        <w:tc>
          <w:tcPr>
            <w:tcW w:w="0" w:type="auto"/>
            <w:tcBorders>
              <w:left w:val="single" w:sz="4" w:space="0" w:color="auto"/>
            </w:tcBorders>
            <w:noWrap/>
            <w:vAlign w:val="center"/>
            <w:hideMark/>
          </w:tcPr>
          <w:p w14:paraId="0E675A75" w14:textId="6DFA4126" w:rsidR="00FD60BC" w:rsidRPr="00392264" w:rsidRDefault="00FD60BC" w:rsidP="00FD60BC">
            <w:pPr>
              <w:spacing w:before="0" w:after="0"/>
              <w:jc w:val="center"/>
              <w:rPr>
                <w:rFonts w:eastAsia="Times New Roman" w:cs="Times New Roman"/>
                <w:color w:val="000000"/>
                <w:szCs w:val="24"/>
              </w:rPr>
            </w:pPr>
            <w:r w:rsidRPr="004954C4">
              <w:t>0.4220</w:t>
            </w:r>
          </w:p>
        </w:tc>
      </w:tr>
      <w:tr w:rsidR="00FD60BC" w:rsidRPr="00270D5E" w14:paraId="158599EA" w14:textId="77777777" w:rsidTr="00FD60BC">
        <w:trPr>
          <w:trHeight w:val="310"/>
        </w:trPr>
        <w:tc>
          <w:tcPr>
            <w:tcW w:w="0" w:type="auto"/>
            <w:tcBorders>
              <w:right w:val="single" w:sz="4" w:space="0" w:color="auto"/>
            </w:tcBorders>
            <w:noWrap/>
            <w:vAlign w:val="center"/>
            <w:hideMark/>
          </w:tcPr>
          <w:p w14:paraId="36817118" w14:textId="77777777" w:rsidR="00FD60BC" w:rsidRPr="00270D5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 xml:space="preserve">Crista </w:t>
            </w:r>
            <w:proofErr w:type="spellStart"/>
            <w:r w:rsidRPr="00270D5E">
              <w:rPr>
                <w:rFonts w:eastAsia="Times New Roman" w:cs="Times New Roman"/>
                <w:i/>
                <w:color w:val="000000"/>
                <w:szCs w:val="24"/>
              </w:rPr>
              <w:t>philtri</w:t>
            </w:r>
            <w:proofErr w:type="spellEnd"/>
            <w:r w:rsidRPr="00270D5E">
              <w:rPr>
                <w:rFonts w:eastAsia="Times New Roman" w:cs="Times New Roman"/>
                <w:i/>
                <w:color w:val="000000"/>
                <w:szCs w:val="24"/>
              </w:rPr>
              <w:t xml:space="preserve"> left</w:t>
            </w:r>
          </w:p>
        </w:tc>
        <w:tc>
          <w:tcPr>
            <w:tcW w:w="0" w:type="auto"/>
            <w:tcBorders>
              <w:left w:val="single" w:sz="4" w:space="0" w:color="auto"/>
            </w:tcBorders>
            <w:noWrap/>
            <w:vAlign w:val="center"/>
            <w:hideMark/>
          </w:tcPr>
          <w:p w14:paraId="1EDC82B5"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0.5016</w:t>
            </w:r>
          </w:p>
        </w:tc>
        <w:tc>
          <w:tcPr>
            <w:tcW w:w="0" w:type="auto"/>
            <w:tcBorders>
              <w:right w:val="single" w:sz="4" w:space="0" w:color="auto"/>
            </w:tcBorders>
            <w:noWrap/>
            <w:vAlign w:val="center"/>
            <w:hideMark/>
          </w:tcPr>
          <w:p w14:paraId="0C8F1D31"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0.3041</w:t>
            </w:r>
          </w:p>
        </w:tc>
        <w:tc>
          <w:tcPr>
            <w:tcW w:w="0" w:type="auto"/>
            <w:tcBorders>
              <w:left w:val="single" w:sz="4" w:space="0" w:color="auto"/>
            </w:tcBorders>
            <w:noWrap/>
            <w:vAlign w:val="center"/>
            <w:hideMark/>
          </w:tcPr>
          <w:p w14:paraId="695FA68F" w14:textId="4CC46AB0" w:rsidR="00FD60BC" w:rsidRPr="00392264" w:rsidRDefault="00FD60BC" w:rsidP="00FD60BC">
            <w:pPr>
              <w:spacing w:before="0" w:after="0"/>
              <w:jc w:val="center"/>
              <w:rPr>
                <w:rFonts w:eastAsia="Times New Roman" w:cs="Times New Roman"/>
                <w:color w:val="000000"/>
                <w:szCs w:val="24"/>
              </w:rPr>
            </w:pPr>
            <w:r w:rsidRPr="004954C4">
              <w:t>0.5488</w:t>
            </w:r>
          </w:p>
        </w:tc>
      </w:tr>
      <w:tr w:rsidR="00FD60BC" w:rsidRPr="00270D5E" w14:paraId="0B4C58DF" w14:textId="77777777" w:rsidTr="00FD60BC">
        <w:trPr>
          <w:trHeight w:val="310"/>
        </w:trPr>
        <w:tc>
          <w:tcPr>
            <w:tcW w:w="0" w:type="auto"/>
            <w:tcBorders>
              <w:right w:val="single" w:sz="4" w:space="0" w:color="auto"/>
            </w:tcBorders>
            <w:noWrap/>
            <w:vAlign w:val="center"/>
            <w:hideMark/>
          </w:tcPr>
          <w:p w14:paraId="416E50F1" w14:textId="77777777" w:rsidR="00FD60BC" w:rsidRPr="00270D5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 xml:space="preserve">Crista </w:t>
            </w:r>
            <w:proofErr w:type="spellStart"/>
            <w:r w:rsidRPr="00270D5E">
              <w:rPr>
                <w:rFonts w:eastAsia="Times New Roman" w:cs="Times New Roman"/>
                <w:i/>
                <w:color w:val="000000"/>
                <w:szCs w:val="24"/>
              </w:rPr>
              <w:t>philtri</w:t>
            </w:r>
            <w:proofErr w:type="spellEnd"/>
            <w:r w:rsidRPr="00270D5E">
              <w:rPr>
                <w:rFonts w:eastAsia="Times New Roman" w:cs="Times New Roman"/>
                <w:i/>
                <w:color w:val="000000"/>
                <w:szCs w:val="24"/>
              </w:rPr>
              <w:t xml:space="preserve"> right</w:t>
            </w:r>
          </w:p>
        </w:tc>
        <w:tc>
          <w:tcPr>
            <w:tcW w:w="0" w:type="auto"/>
            <w:tcBorders>
              <w:left w:val="single" w:sz="4" w:space="0" w:color="auto"/>
            </w:tcBorders>
            <w:noWrap/>
            <w:vAlign w:val="center"/>
            <w:hideMark/>
          </w:tcPr>
          <w:p w14:paraId="40240A76"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0.5358</w:t>
            </w:r>
          </w:p>
        </w:tc>
        <w:tc>
          <w:tcPr>
            <w:tcW w:w="0" w:type="auto"/>
            <w:tcBorders>
              <w:right w:val="single" w:sz="4" w:space="0" w:color="auto"/>
            </w:tcBorders>
            <w:noWrap/>
            <w:vAlign w:val="center"/>
            <w:hideMark/>
          </w:tcPr>
          <w:p w14:paraId="41B233B3"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0.2949</w:t>
            </w:r>
          </w:p>
        </w:tc>
        <w:tc>
          <w:tcPr>
            <w:tcW w:w="0" w:type="auto"/>
            <w:tcBorders>
              <w:left w:val="single" w:sz="4" w:space="0" w:color="auto"/>
            </w:tcBorders>
            <w:noWrap/>
            <w:vAlign w:val="center"/>
            <w:hideMark/>
          </w:tcPr>
          <w:p w14:paraId="6C7623E7" w14:textId="2CA98CD1" w:rsidR="00FD60BC" w:rsidRPr="00392264" w:rsidRDefault="00FD60BC" w:rsidP="00FD60BC">
            <w:pPr>
              <w:spacing w:before="0" w:after="0"/>
              <w:jc w:val="center"/>
              <w:rPr>
                <w:rFonts w:eastAsia="Times New Roman" w:cs="Times New Roman"/>
                <w:color w:val="000000"/>
                <w:szCs w:val="24"/>
              </w:rPr>
            </w:pPr>
            <w:r w:rsidRPr="004954C4">
              <w:t>0.6699</w:t>
            </w:r>
          </w:p>
        </w:tc>
      </w:tr>
      <w:tr w:rsidR="00FD60BC" w:rsidRPr="00270D5E" w14:paraId="46356F65" w14:textId="77777777" w:rsidTr="00FD60BC">
        <w:trPr>
          <w:trHeight w:val="310"/>
        </w:trPr>
        <w:tc>
          <w:tcPr>
            <w:tcW w:w="0" w:type="auto"/>
            <w:tcBorders>
              <w:right w:val="single" w:sz="4" w:space="0" w:color="auto"/>
            </w:tcBorders>
            <w:noWrap/>
            <w:vAlign w:val="center"/>
            <w:hideMark/>
          </w:tcPr>
          <w:p w14:paraId="0AFA118C"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Endocanthion</w:t>
            </w:r>
            <w:proofErr w:type="spellEnd"/>
            <w:r w:rsidRPr="00270D5E">
              <w:rPr>
                <w:rFonts w:eastAsia="Times New Roman" w:cs="Times New Roman"/>
                <w:i/>
                <w:color w:val="000000"/>
                <w:szCs w:val="24"/>
              </w:rPr>
              <w:t xml:space="preserve"> left</w:t>
            </w:r>
          </w:p>
        </w:tc>
        <w:tc>
          <w:tcPr>
            <w:tcW w:w="0" w:type="auto"/>
            <w:tcBorders>
              <w:left w:val="single" w:sz="4" w:space="0" w:color="auto"/>
            </w:tcBorders>
            <w:noWrap/>
            <w:vAlign w:val="center"/>
            <w:hideMark/>
          </w:tcPr>
          <w:p w14:paraId="367FD39E"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0.7447</w:t>
            </w:r>
          </w:p>
        </w:tc>
        <w:tc>
          <w:tcPr>
            <w:tcW w:w="0" w:type="auto"/>
            <w:tcBorders>
              <w:right w:val="single" w:sz="4" w:space="0" w:color="auto"/>
            </w:tcBorders>
            <w:noWrap/>
            <w:vAlign w:val="center"/>
            <w:hideMark/>
          </w:tcPr>
          <w:p w14:paraId="60E6313C"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0.4372</w:t>
            </w:r>
          </w:p>
        </w:tc>
        <w:tc>
          <w:tcPr>
            <w:tcW w:w="0" w:type="auto"/>
            <w:tcBorders>
              <w:left w:val="single" w:sz="4" w:space="0" w:color="auto"/>
            </w:tcBorders>
            <w:noWrap/>
            <w:vAlign w:val="center"/>
            <w:hideMark/>
          </w:tcPr>
          <w:p w14:paraId="79FBA6A8" w14:textId="360ACA4E" w:rsidR="00FD60BC" w:rsidRPr="00392264" w:rsidRDefault="00FD60BC" w:rsidP="00FD60BC">
            <w:pPr>
              <w:spacing w:before="0" w:after="0"/>
              <w:jc w:val="center"/>
              <w:rPr>
                <w:rFonts w:eastAsia="Times New Roman" w:cs="Times New Roman"/>
                <w:color w:val="000000"/>
                <w:szCs w:val="24"/>
              </w:rPr>
            </w:pPr>
            <w:r w:rsidRPr="004954C4">
              <w:t>0.6168</w:t>
            </w:r>
          </w:p>
        </w:tc>
      </w:tr>
      <w:tr w:rsidR="00FD60BC" w:rsidRPr="00270D5E" w14:paraId="79AAB616" w14:textId="77777777" w:rsidTr="00FD60BC">
        <w:trPr>
          <w:trHeight w:val="310"/>
        </w:trPr>
        <w:tc>
          <w:tcPr>
            <w:tcW w:w="0" w:type="auto"/>
            <w:tcBorders>
              <w:right w:val="single" w:sz="4" w:space="0" w:color="auto"/>
            </w:tcBorders>
            <w:noWrap/>
            <w:vAlign w:val="center"/>
            <w:hideMark/>
          </w:tcPr>
          <w:p w14:paraId="0AFF52FB"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Endocanthion</w:t>
            </w:r>
            <w:proofErr w:type="spellEnd"/>
            <w:r w:rsidRPr="00270D5E">
              <w:rPr>
                <w:rFonts w:eastAsia="Times New Roman" w:cs="Times New Roman"/>
                <w:i/>
                <w:color w:val="000000"/>
                <w:szCs w:val="24"/>
              </w:rPr>
              <w:t xml:space="preserve"> right</w:t>
            </w:r>
          </w:p>
        </w:tc>
        <w:tc>
          <w:tcPr>
            <w:tcW w:w="0" w:type="auto"/>
            <w:tcBorders>
              <w:left w:val="single" w:sz="4" w:space="0" w:color="auto"/>
            </w:tcBorders>
            <w:noWrap/>
            <w:vAlign w:val="center"/>
            <w:hideMark/>
          </w:tcPr>
          <w:p w14:paraId="001F2022"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0.7697</w:t>
            </w:r>
          </w:p>
        </w:tc>
        <w:tc>
          <w:tcPr>
            <w:tcW w:w="0" w:type="auto"/>
            <w:tcBorders>
              <w:right w:val="single" w:sz="4" w:space="0" w:color="auto"/>
            </w:tcBorders>
            <w:noWrap/>
            <w:vAlign w:val="center"/>
            <w:hideMark/>
          </w:tcPr>
          <w:p w14:paraId="45206DA0"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0.4462</w:t>
            </w:r>
          </w:p>
        </w:tc>
        <w:tc>
          <w:tcPr>
            <w:tcW w:w="0" w:type="auto"/>
            <w:tcBorders>
              <w:left w:val="single" w:sz="4" w:space="0" w:color="auto"/>
            </w:tcBorders>
            <w:noWrap/>
            <w:vAlign w:val="center"/>
            <w:hideMark/>
          </w:tcPr>
          <w:p w14:paraId="081A7297" w14:textId="3084E982" w:rsidR="00FD60BC" w:rsidRPr="00392264" w:rsidRDefault="00FD60BC" w:rsidP="00FD60BC">
            <w:pPr>
              <w:spacing w:before="0" w:after="0"/>
              <w:jc w:val="center"/>
              <w:rPr>
                <w:rFonts w:eastAsia="Times New Roman" w:cs="Times New Roman"/>
                <w:color w:val="000000"/>
                <w:szCs w:val="24"/>
              </w:rPr>
            </w:pPr>
            <w:r w:rsidRPr="004954C4">
              <w:t>0.5102</w:t>
            </w:r>
          </w:p>
        </w:tc>
      </w:tr>
      <w:tr w:rsidR="00FD60BC" w:rsidRPr="00270D5E" w14:paraId="3B09D5FD" w14:textId="77777777" w:rsidTr="00FD60BC">
        <w:trPr>
          <w:trHeight w:val="310"/>
        </w:trPr>
        <w:tc>
          <w:tcPr>
            <w:tcW w:w="0" w:type="auto"/>
            <w:tcBorders>
              <w:right w:val="single" w:sz="4" w:space="0" w:color="auto"/>
            </w:tcBorders>
            <w:noWrap/>
            <w:vAlign w:val="center"/>
            <w:hideMark/>
          </w:tcPr>
          <w:p w14:paraId="251862C7"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Exocanthion</w:t>
            </w:r>
            <w:proofErr w:type="spellEnd"/>
            <w:r w:rsidRPr="00270D5E">
              <w:rPr>
                <w:rFonts w:eastAsia="Times New Roman" w:cs="Times New Roman"/>
                <w:i/>
                <w:color w:val="000000"/>
                <w:szCs w:val="24"/>
              </w:rPr>
              <w:t xml:space="preserve"> left</w:t>
            </w:r>
          </w:p>
        </w:tc>
        <w:tc>
          <w:tcPr>
            <w:tcW w:w="0" w:type="auto"/>
            <w:tcBorders>
              <w:left w:val="single" w:sz="4" w:space="0" w:color="auto"/>
            </w:tcBorders>
            <w:noWrap/>
            <w:vAlign w:val="center"/>
            <w:hideMark/>
          </w:tcPr>
          <w:p w14:paraId="33923EA4"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0.5863</w:t>
            </w:r>
          </w:p>
        </w:tc>
        <w:tc>
          <w:tcPr>
            <w:tcW w:w="0" w:type="auto"/>
            <w:tcBorders>
              <w:right w:val="single" w:sz="4" w:space="0" w:color="auto"/>
            </w:tcBorders>
            <w:noWrap/>
            <w:vAlign w:val="center"/>
            <w:hideMark/>
          </w:tcPr>
          <w:p w14:paraId="0C79E4F6"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0.4380</w:t>
            </w:r>
          </w:p>
        </w:tc>
        <w:tc>
          <w:tcPr>
            <w:tcW w:w="0" w:type="auto"/>
            <w:tcBorders>
              <w:left w:val="single" w:sz="4" w:space="0" w:color="auto"/>
            </w:tcBorders>
            <w:noWrap/>
            <w:vAlign w:val="center"/>
            <w:hideMark/>
          </w:tcPr>
          <w:p w14:paraId="3B515A81" w14:textId="4ECF923F" w:rsidR="00FD60BC" w:rsidRPr="00392264" w:rsidRDefault="00FD60BC" w:rsidP="00FD60BC">
            <w:pPr>
              <w:spacing w:before="0" w:after="0"/>
              <w:jc w:val="center"/>
              <w:rPr>
                <w:rFonts w:eastAsia="Times New Roman" w:cs="Times New Roman"/>
                <w:color w:val="000000"/>
                <w:szCs w:val="24"/>
              </w:rPr>
            </w:pPr>
            <w:r w:rsidRPr="004954C4">
              <w:t>0.4166</w:t>
            </w:r>
          </w:p>
        </w:tc>
      </w:tr>
      <w:tr w:rsidR="00FD60BC" w:rsidRPr="00270D5E" w14:paraId="43BDCC07" w14:textId="77777777" w:rsidTr="00FD60BC">
        <w:trPr>
          <w:trHeight w:val="310"/>
        </w:trPr>
        <w:tc>
          <w:tcPr>
            <w:tcW w:w="0" w:type="auto"/>
            <w:tcBorders>
              <w:right w:val="single" w:sz="4" w:space="0" w:color="auto"/>
            </w:tcBorders>
            <w:noWrap/>
            <w:vAlign w:val="center"/>
            <w:hideMark/>
          </w:tcPr>
          <w:p w14:paraId="03631D8F"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Exocanthion</w:t>
            </w:r>
            <w:proofErr w:type="spellEnd"/>
            <w:r w:rsidRPr="00270D5E">
              <w:rPr>
                <w:rFonts w:eastAsia="Times New Roman" w:cs="Times New Roman"/>
                <w:i/>
                <w:color w:val="000000"/>
                <w:szCs w:val="24"/>
              </w:rPr>
              <w:t xml:space="preserve"> right</w:t>
            </w:r>
          </w:p>
        </w:tc>
        <w:tc>
          <w:tcPr>
            <w:tcW w:w="0" w:type="auto"/>
            <w:tcBorders>
              <w:left w:val="single" w:sz="4" w:space="0" w:color="auto"/>
            </w:tcBorders>
            <w:noWrap/>
            <w:vAlign w:val="center"/>
            <w:hideMark/>
          </w:tcPr>
          <w:p w14:paraId="0C71B7D7"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0.6543</w:t>
            </w:r>
          </w:p>
        </w:tc>
        <w:tc>
          <w:tcPr>
            <w:tcW w:w="0" w:type="auto"/>
            <w:tcBorders>
              <w:right w:val="single" w:sz="4" w:space="0" w:color="auto"/>
            </w:tcBorders>
            <w:noWrap/>
            <w:vAlign w:val="center"/>
            <w:hideMark/>
          </w:tcPr>
          <w:p w14:paraId="01A67220"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0.3579</w:t>
            </w:r>
          </w:p>
        </w:tc>
        <w:tc>
          <w:tcPr>
            <w:tcW w:w="0" w:type="auto"/>
            <w:tcBorders>
              <w:left w:val="single" w:sz="4" w:space="0" w:color="auto"/>
            </w:tcBorders>
            <w:noWrap/>
            <w:vAlign w:val="center"/>
            <w:hideMark/>
          </w:tcPr>
          <w:p w14:paraId="6974DFE2" w14:textId="523D0FFF" w:rsidR="00FD60BC" w:rsidRPr="00392264" w:rsidRDefault="00FD60BC" w:rsidP="00FD60BC">
            <w:pPr>
              <w:spacing w:before="0" w:after="0"/>
              <w:jc w:val="center"/>
              <w:rPr>
                <w:rFonts w:eastAsia="Times New Roman" w:cs="Times New Roman"/>
                <w:color w:val="000000"/>
                <w:szCs w:val="24"/>
              </w:rPr>
            </w:pPr>
            <w:r w:rsidRPr="004954C4">
              <w:t>0.4038</w:t>
            </w:r>
          </w:p>
        </w:tc>
      </w:tr>
      <w:tr w:rsidR="00FD60BC" w:rsidRPr="00270D5E" w14:paraId="1B4D5DE2" w14:textId="77777777" w:rsidTr="00FD60BC">
        <w:trPr>
          <w:trHeight w:val="310"/>
        </w:trPr>
        <w:tc>
          <w:tcPr>
            <w:tcW w:w="0" w:type="auto"/>
            <w:tcBorders>
              <w:right w:val="single" w:sz="4" w:space="0" w:color="auto"/>
            </w:tcBorders>
            <w:noWrap/>
            <w:vAlign w:val="center"/>
            <w:hideMark/>
          </w:tcPr>
          <w:p w14:paraId="6348EF33" w14:textId="77777777" w:rsidR="00FD60BC" w:rsidRPr="00270D5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lastRenderedPageBreak/>
              <w:t>Glabella</w:t>
            </w:r>
          </w:p>
        </w:tc>
        <w:tc>
          <w:tcPr>
            <w:tcW w:w="0" w:type="auto"/>
            <w:tcBorders>
              <w:left w:val="single" w:sz="4" w:space="0" w:color="auto"/>
            </w:tcBorders>
            <w:noWrap/>
            <w:vAlign w:val="center"/>
            <w:hideMark/>
          </w:tcPr>
          <w:p w14:paraId="000D5C63"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0.5761</w:t>
            </w:r>
          </w:p>
        </w:tc>
        <w:tc>
          <w:tcPr>
            <w:tcW w:w="0" w:type="auto"/>
            <w:tcBorders>
              <w:right w:val="single" w:sz="4" w:space="0" w:color="auto"/>
            </w:tcBorders>
            <w:noWrap/>
            <w:vAlign w:val="center"/>
            <w:hideMark/>
          </w:tcPr>
          <w:p w14:paraId="1B9DE1D0"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0.6881</w:t>
            </w:r>
          </w:p>
        </w:tc>
        <w:tc>
          <w:tcPr>
            <w:tcW w:w="0" w:type="auto"/>
            <w:tcBorders>
              <w:left w:val="single" w:sz="4" w:space="0" w:color="auto"/>
            </w:tcBorders>
            <w:noWrap/>
            <w:vAlign w:val="center"/>
            <w:hideMark/>
          </w:tcPr>
          <w:p w14:paraId="12ECA39C" w14:textId="685A6DA1" w:rsidR="00FD60BC" w:rsidRPr="00392264" w:rsidRDefault="00FD60BC" w:rsidP="00FD60BC">
            <w:pPr>
              <w:spacing w:before="0" w:after="0"/>
              <w:jc w:val="center"/>
              <w:rPr>
                <w:rFonts w:eastAsia="Times New Roman" w:cs="Times New Roman"/>
                <w:color w:val="000000"/>
                <w:szCs w:val="24"/>
              </w:rPr>
            </w:pPr>
            <w:r w:rsidRPr="004954C4">
              <w:t>0.6423</w:t>
            </w:r>
          </w:p>
        </w:tc>
      </w:tr>
      <w:tr w:rsidR="00FD60BC" w:rsidRPr="00270D5E" w14:paraId="583E3E17" w14:textId="77777777" w:rsidTr="00FD60BC">
        <w:trPr>
          <w:trHeight w:val="310"/>
        </w:trPr>
        <w:tc>
          <w:tcPr>
            <w:tcW w:w="0" w:type="auto"/>
            <w:tcBorders>
              <w:right w:val="single" w:sz="4" w:space="0" w:color="auto"/>
            </w:tcBorders>
            <w:noWrap/>
            <w:vAlign w:val="center"/>
            <w:hideMark/>
          </w:tcPr>
          <w:p w14:paraId="02176226"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Labiale</w:t>
            </w:r>
            <w:proofErr w:type="spellEnd"/>
            <w:r w:rsidRPr="00270D5E">
              <w:rPr>
                <w:rFonts w:eastAsia="Times New Roman" w:cs="Times New Roman"/>
                <w:i/>
                <w:color w:val="000000"/>
                <w:szCs w:val="24"/>
              </w:rPr>
              <w:t xml:space="preserve"> </w:t>
            </w:r>
            <w:proofErr w:type="spellStart"/>
            <w:r w:rsidRPr="00270D5E">
              <w:rPr>
                <w:rFonts w:eastAsia="Times New Roman" w:cs="Times New Roman"/>
                <w:i/>
                <w:color w:val="000000"/>
                <w:szCs w:val="24"/>
              </w:rPr>
              <w:t>inferius</w:t>
            </w:r>
            <w:proofErr w:type="spellEnd"/>
          </w:p>
        </w:tc>
        <w:tc>
          <w:tcPr>
            <w:tcW w:w="0" w:type="auto"/>
            <w:tcBorders>
              <w:left w:val="single" w:sz="4" w:space="0" w:color="auto"/>
            </w:tcBorders>
            <w:noWrap/>
            <w:vAlign w:val="center"/>
            <w:hideMark/>
          </w:tcPr>
          <w:p w14:paraId="561D0460"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0.5032</w:t>
            </w:r>
          </w:p>
        </w:tc>
        <w:tc>
          <w:tcPr>
            <w:tcW w:w="0" w:type="auto"/>
            <w:tcBorders>
              <w:right w:val="single" w:sz="4" w:space="0" w:color="auto"/>
            </w:tcBorders>
            <w:noWrap/>
            <w:vAlign w:val="center"/>
            <w:hideMark/>
          </w:tcPr>
          <w:p w14:paraId="323DB60A"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0.3175</w:t>
            </w:r>
          </w:p>
        </w:tc>
        <w:tc>
          <w:tcPr>
            <w:tcW w:w="0" w:type="auto"/>
            <w:tcBorders>
              <w:left w:val="single" w:sz="4" w:space="0" w:color="auto"/>
            </w:tcBorders>
            <w:noWrap/>
            <w:vAlign w:val="center"/>
            <w:hideMark/>
          </w:tcPr>
          <w:p w14:paraId="047D5BFA" w14:textId="7A3C4240" w:rsidR="00FD60BC" w:rsidRPr="00392264" w:rsidRDefault="00FD60BC" w:rsidP="00FD60BC">
            <w:pPr>
              <w:spacing w:before="0" w:after="0"/>
              <w:jc w:val="center"/>
              <w:rPr>
                <w:rFonts w:eastAsia="Times New Roman" w:cs="Times New Roman"/>
                <w:color w:val="000000"/>
                <w:szCs w:val="24"/>
              </w:rPr>
            </w:pPr>
            <w:r w:rsidRPr="004954C4">
              <w:t>0.8283</w:t>
            </w:r>
          </w:p>
        </w:tc>
      </w:tr>
      <w:tr w:rsidR="00FD60BC" w:rsidRPr="00270D5E" w14:paraId="18438A61" w14:textId="77777777" w:rsidTr="00FD60BC">
        <w:trPr>
          <w:trHeight w:val="310"/>
        </w:trPr>
        <w:tc>
          <w:tcPr>
            <w:tcW w:w="0" w:type="auto"/>
            <w:tcBorders>
              <w:right w:val="single" w:sz="4" w:space="0" w:color="auto"/>
            </w:tcBorders>
            <w:noWrap/>
            <w:vAlign w:val="center"/>
            <w:hideMark/>
          </w:tcPr>
          <w:p w14:paraId="66E0E201"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Labiale</w:t>
            </w:r>
            <w:proofErr w:type="spellEnd"/>
            <w:r w:rsidRPr="00270D5E">
              <w:rPr>
                <w:rFonts w:eastAsia="Times New Roman" w:cs="Times New Roman"/>
                <w:i/>
                <w:color w:val="000000"/>
                <w:szCs w:val="24"/>
              </w:rPr>
              <w:t xml:space="preserve"> </w:t>
            </w:r>
            <w:proofErr w:type="spellStart"/>
            <w:r w:rsidRPr="00270D5E">
              <w:rPr>
                <w:rFonts w:eastAsia="Times New Roman" w:cs="Times New Roman"/>
                <w:i/>
                <w:color w:val="000000"/>
                <w:szCs w:val="24"/>
              </w:rPr>
              <w:t>superius</w:t>
            </w:r>
            <w:proofErr w:type="spellEnd"/>
          </w:p>
        </w:tc>
        <w:tc>
          <w:tcPr>
            <w:tcW w:w="0" w:type="auto"/>
            <w:tcBorders>
              <w:left w:val="single" w:sz="4" w:space="0" w:color="auto"/>
            </w:tcBorders>
            <w:noWrap/>
            <w:vAlign w:val="center"/>
            <w:hideMark/>
          </w:tcPr>
          <w:p w14:paraId="5C4B1E8C"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0.4254</w:t>
            </w:r>
          </w:p>
        </w:tc>
        <w:tc>
          <w:tcPr>
            <w:tcW w:w="0" w:type="auto"/>
            <w:tcBorders>
              <w:right w:val="single" w:sz="4" w:space="0" w:color="auto"/>
            </w:tcBorders>
            <w:noWrap/>
            <w:vAlign w:val="center"/>
            <w:hideMark/>
          </w:tcPr>
          <w:p w14:paraId="48DFC710"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0.2666</w:t>
            </w:r>
          </w:p>
        </w:tc>
        <w:tc>
          <w:tcPr>
            <w:tcW w:w="0" w:type="auto"/>
            <w:tcBorders>
              <w:left w:val="single" w:sz="4" w:space="0" w:color="auto"/>
            </w:tcBorders>
            <w:noWrap/>
            <w:vAlign w:val="center"/>
            <w:hideMark/>
          </w:tcPr>
          <w:p w14:paraId="4BE4815C" w14:textId="0236D056" w:rsidR="00FD60BC" w:rsidRPr="00392264" w:rsidRDefault="00FD60BC" w:rsidP="00FD60BC">
            <w:pPr>
              <w:spacing w:before="0" w:after="0"/>
              <w:jc w:val="center"/>
              <w:rPr>
                <w:rFonts w:eastAsia="Times New Roman" w:cs="Times New Roman"/>
                <w:color w:val="000000"/>
                <w:szCs w:val="24"/>
              </w:rPr>
            </w:pPr>
            <w:r w:rsidRPr="004954C4">
              <w:t>0.4504</w:t>
            </w:r>
          </w:p>
        </w:tc>
      </w:tr>
      <w:tr w:rsidR="00FD60BC" w:rsidRPr="00270D5E" w14:paraId="44822F67" w14:textId="77777777" w:rsidTr="00FD60BC">
        <w:trPr>
          <w:trHeight w:val="310"/>
        </w:trPr>
        <w:tc>
          <w:tcPr>
            <w:tcW w:w="0" w:type="auto"/>
            <w:tcBorders>
              <w:right w:val="single" w:sz="4" w:space="0" w:color="auto"/>
            </w:tcBorders>
            <w:noWrap/>
            <w:vAlign w:val="center"/>
            <w:hideMark/>
          </w:tcPr>
          <w:p w14:paraId="72206A8D"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Nasion</w:t>
            </w:r>
            <w:proofErr w:type="spellEnd"/>
          </w:p>
        </w:tc>
        <w:tc>
          <w:tcPr>
            <w:tcW w:w="0" w:type="auto"/>
            <w:tcBorders>
              <w:left w:val="single" w:sz="4" w:space="0" w:color="auto"/>
            </w:tcBorders>
            <w:noWrap/>
            <w:vAlign w:val="center"/>
            <w:hideMark/>
          </w:tcPr>
          <w:p w14:paraId="60A48FB8"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0.5365</w:t>
            </w:r>
          </w:p>
        </w:tc>
        <w:tc>
          <w:tcPr>
            <w:tcW w:w="0" w:type="auto"/>
            <w:tcBorders>
              <w:right w:val="single" w:sz="4" w:space="0" w:color="auto"/>
            </w:tcBorders>
            <w:noWrap/>
            <w:vAlign w:val="center"/>
            <w:hideMark/>
          </w:tcPr>
          <w:p w14:paraId="242A6049"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0.5402</w:t>
            </w:r>
          </w:p>
        </w:tc>
        <w:tc>
          <w:tcPr>
            <w:tcW w:w="0" w:type="auto"/>
            <w:tcBorders>
              <w:left w:val="single" w:sz="4" w:space="0" w:color="auto"/>
            </w:tcBorders>
            <w:noWrap/>
            <w:vAlign w:val="center"/>
            <w:hideMark/>
          </w:tcPr>
          <w:p w14:paraId="08BC8D37" w14:textId="26BE1696" w:rsidR="00FD60BC" w:rsidRPr="00392264" w:rsidRDefault="00FD60BC" w:rsidP="00FD60BC">
            <w:pPr>
              <w:spacing w:before="0" w:after="0"/>
              <w:jc w:val="center"/>
              <w:rPr>
                <w:rFonts w:eastAsia="Times New Roman" w:cs="Times New Roman"/>
                <w:color w:val="000000"/>
                <w:szCs w:val="24"/>
              </w:rPr>
            </w:pPr>
            <w:r w:rsidRPr="004954C4">
              <w:t>0.6983</w:t>
            </w:r>
          </w:p>
        </w:tc>
      </w:tr>
      <w:tr w:rsidR="00FD60BC" w:rsidRPr="00270D5E" w14:paraId="1BEE6F26" w14:textId="77777777" w:rsidTr="00FD60BC">
        <w:trPr>
          <w:trHeight w:val="310"/>
        </w:trPr>
        <w:tc>
          <w:tcPr>
            <w:tcW w:w="0" w:type="auto"/>
            <w:tcBorders>
              <w:right w:val="single" w:sz="4" w:space="0" w:color="auto"/>
            </w:tcBorders>
            <w:noWrap/>
            <w:vAlign w:val="center"/>
            <w:hideMark/>
          </w:tcPr>
          <w:p w14:paraId="516153A4" w14:textId="77777777" w:rsidR="00FD60BC" w:rsidRPr="00270D5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Pogonion</w:t>
            </w:r>
          </w:p>
        </w:tc>
        <w:tc>
          <w:tcPr>
            <w:tcW w:w="0" w:type="auto"/>
            <w:tcBorders>
              <w:left w:val="single" w:sz="4" w:space="0" w:color="auto"/>
            </w:tcBorders>
            <w:noWrap/>
            <w:vAlign w:val="center"/>
            <w:hideMark/>
          </w:tcPr>
          <w:p w14:paraId="1DD29086"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0.8208</w:t>
            </w:r>
          </w:p>
        </w:tc>
        <w:tc>
          <w:tcPr>
            <w:tcW w:w="0" w:type="auto"/>
            <w:tcBorders>
              <w:right w:val="single" w:sz="4" w:space="0" w:color="auto"/>
            </w:tcBorders>
            <w:noWrap/>
            <w:vAlign w:val="center"/>
            <w:hideMark/>
          </w:tcPr>
          <w:p w14:paraId="31FF2545"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0.7593</w:t>
            </w:r>
          </w:p>
        </w:tc>
        <w:tc>
          <w:tcPr>
            <w:tcW w:w="0" w:type="auto"/>
            <w:tcBorders>
              <w:left w:val="single" w:sz="4" w:space="0" w:color="auto"/>
            </w:tcBorders>
            <w:noWrap/>
            <w:vAlign w:val="center"/>
            <w:hideMark/>
          </w:tcPr>
          <w:p w14:paraId="24459193" w14:textId="5D5A8550" w:rsidR="00FD60BC" w:rsidRPr="00392264" w:rsidRDefault="00FD60BC" w:rsidP="00FD60BC">
            <w:pPr>
              <w:spacing w:before="0" w:after="0"/>
              <w:jc w:val="center"/>
              <w:rPr>
                <w:rFonts w:eastAsia="Times New Roman" w:cs="Times New Roman"/>
                <w:color w:val="000000"/>
                <w:szCs w:val="24"/>
              </w:rPr>
            </w:pPr>
            <w:r w:rsidRPr="004954C4">
              <w:t>0.8466</w:t>
            </w:r>
          </w:p>
        </w:tc>
      </w:tr>
      <w:tr w:rsidR="00FD60BC" w:rsidRPr="00270D5E" w14:paraId="780B9619" w14:textId="77777777" w:rsidTr="00FD60BC">
        <w:trPr>
          <w:trHeight w:val="310"/>
        </w:trPr>
        <w:tc>
          <w:tcPr>
            <w:tcW w:w="0" w:type="auto"/>
            <w:tcBorders>
              <w:right w:val="single" w:sz="4" w:space="0" w:color="auto"/>
            </w:tcBorders>
            <w:noWrap/>
            <w:vAlign w:val="center"/>
            <w:hideMark/>
          </w:tcPr>
          <w:p w14:paraId="252AC7DE"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Pronasale</w:t>
            </w:r>
            <w:proofErr w:type="spellEnd"/>
          </w:p>
        </w:tc>
        <w:tc>
          <w:tcPr>
            <w:tcW w:w="0" w:type="auto"/>
            <w:tcBorders>
              <w:left w:val="single" w:sz="4" w:space="0" w:color="auto"/>
            </w:tcBorders>
            <w:noWrap/>
            <w:vAlign w:val="center"/>
            <w:hideMark/>
          </w:tcPr>
          <w:p w14:paraId="754258ED"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0.4593</w:t>
            </w:r>
          </w:p>
        </w:tc>
        <w:tc>
          <w:tcPr>
            <w:tcW w:w="0" w:type="auto"/>
            <w:tcBorders>
              <w:right w:val="single" w:sz="4" w:space="0" w:color="auto"/>
            </w:tcBorders>
            <w:noWrap/>
            <w:vAlign w:val="center"/>
            <w:hideMark/>
          </w:tcPr>
          <w:p w14:paraId="0D5A6EAB"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0.3157</w:t>
            </w:r>
          </w:p>
        </w:tc>
        <w:tc>
          <w:tcPr>
            <w:tcW w:w="0" w:type="auto"/>
            <w:tcBorders>
              <w:left w:val="single" w:sz="4" w:space="0" w:color="auto"/>
            </w:tcBorders>
            <w:noWrap/>
            <w:vAlign w:val="center"/>
            <w:hideMark/>
          </w:tcPr>
          <w:p w14:paraId="61543F41" w14:textId="005062AB" w:rsidR="00FD60BC" w:rsidRPr="00392264" w:rsidRDefault="00FD60BC" w:rsidP="00FD60BC">
            <w:pPr>
              <w:spacing w:before="0" w:after="0"/>
              <w:jc w:val="center"/>
              <w:rPr>
                <w:rFonts w:eastAsia="Times New Roman" w:cs="Times New Roman"/>
                <w:color w:val="000000"/>
                <w:szCs w:val="24"/>
              </w:rPr>
            </w:pPr>
            <w:r w:rsidRPr="004954C4">
              <w:t>0.4700</w:t>
            </w:r>
          </w:p>
        </w:tc>
      </w:tr>
      <w:tr w:rsidR="00FD60BC" w:rsidRPr="00270D5E" w14:paraId="69BAACF7" w14:textId="77777777" w:rsidTr="00FD60BC">
        <w:trPr>
          <w:trHeight w:val="310"/>
        </w:trPr>
        <w:tc>
          <w:tcPr>
            <w:tcW w:w="0" w:type="auto"/>
            <w:tcBorders>
              <w:right w:val="single" w:sz="4" w:space="0" w:color="auto"/>
            </w:tcBorders>
            <w:noWrap/>
            <w:vAlign w:val="center"/>
            <w:hideMark/>
          </w:tcPr>
          <w:p w14:paraId="6F8A3617"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Subalare</w:t>
            </w:r>
            <w:proofErr w:type="spellEnd"/>
            <w:r w:rsidRPr="00270D5E">
              <w:rPr>
                <w:rFonts w:eastAsia="Times New Roman" w:cs="Times New Roman"/>
                <w:i/>
                <w:color w:val="000000"/>
                <w:szCs w:val="24"/>
              </w:rPr>
              <w:t xml:space="preserve"> left</w:t>
            </w:r>
          </w:p>
        </w:tc>
        <w:tc>
          <w:tcPr>
            <w:tcW w:w="0" w:type="auto"/>
            <w:tcBorders>
              <w:left w:val="single" w:sz="4" w:space="0" w:color="auto"/>
            </w:tcBorders>
            <w:noWrap/>
            <w:vAlign w:val="center"/>
            <w:hideMark/>
          </w:tcPr>
          <w:p w14:paraId="2449F7AF"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0.5018</w:t>
            </w:r>
          </w:p>
        </w:tc>
        <w:tc>
          <w:tcPr>
            <w:tcW w:w="0" w:type="auto"/>
            <w:tcBorders>
              <w:right w:val="single" w:sz="4" w:space="0" w:color="auto"/>
            </w:tcBorders>
            <w:noWrap/>
            <w:vAlign w:val="center"/>
            <w:hideMark/>
          </w:tcPr>
          <w:p w14:paraId="44AFBAA2"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0.4262</w:t>
            </w:r>
          </w:p>
        </w:tc>
        <w:tc>
          <w:tcPr>
            <w:tcW w:w="0" w:type="auto"/>
            <w:tcBorders>
              <w:left w:val="single" w:sz="4" w:space="0" w:color="auto"/>
            </w:tcBorders>
            <w:noWrap/>
            <w:vAlign w:val="center"/>
            <w:hideMark/>
          </w:tcPr>
          <w:p w14:paraId="2497AC53" w14:textId="5E85507F" w:rsidR="00FD60BC" w:rsidRPr="00392264" w:rsidRDefault="00FD60BC" w:rsidP="00FD60BC">
            <w:pPr>
              <w:spacing w:before="0" w:after="0"/>
              <w:jc w:val="center"/>
              <w:rPr>
                <w:rFonts w:eastAsia="Times New Roman" w:cs="Times New Roman"/>
                <w:color w:val="000000"/>
                <w:szCs w:val="24"/>
              </w:rPr>
            </w:pPr>
            <w:r w:rsidRPr="004954C4">
              <w:t>0.5664</w:t>
            </w:r>
          </w:p>
        </w:tc>
      </w:tr>
      <w:tr w:rsidR="00FD60BC" w:rsidRPr="00270D5E" w14:paraId="03E47E68" w14:textId="77777777" w:rsidTr="00FD60BC">
        <w:trPr>
          <w:trHeight w:val="310"/>
        </w:trPr>
        <w:tc>
          <w:tcPr>
            <w:tcW w:w="0" w:type="auto"/>
            <w:tcBorders>
              <w:right w:val="single" w:sz="4" w:space="0" w:color="auto"/>
            </w:tcBorders>
            <w:noWrap/>
            <w:vAlign w:val="center"/>
            <w:hideMark/>
          </w:tcPr>
          <w:p w14:paraId="398A5E24"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Subalare</w:t>
            </w:r>
            <w:proofErr w:type="spellEnd"/>
            <w:r w:rsidRPr="00270D5E">
              <w:rPr>
                <w:rFonts w:eastAsia="Times New Roman" w:cs="Times New Roman"/>
                <w:i/>
                <w:color w:val="000000"/>
                <w:szCs w:val="24"/>
              </w:rPr>
              <w:t xml:space="preserve"> right</w:t>
            </w:r>
          </w:p>
        </w:tc>
        <w:tc>
          <w:tcPr>
            <w:tcW w:w="0" w:type="auto"/>
            <w:tcBorders>
              <w:left w:val="single" w:sz="4" w:space="0" w:color="auto"/>
            </w:tcBorders>
            <w:noWrap/>
            <w:vAlign w:val="center"/>
            <w:hideMark/>
          </w:tcPr>
          <w:p w14:paraId="0C4A5FD3"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0.4883</w:t>
            </w:r>
          </w:p>
        </w:tc>
        <w:tc>
          <w:tcPr>
            <w:tcW w:w="0" w:type="auto"/>
            <w:tcBorders>
              <w:right w:val="single" w:sz="4" w:space="0" w:color="auto"/>
            </w:tcBorders>
            <w:noWrap/>
            <w:vAlign w:val="center"/>
            <w:hideMark/>
          </w:tcPr>
          <w:p w14:paraId="1C4AE5D7"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0.4848</w:t>
            </w:r>
          </w:p>
        </w:tc>
        <w:tc>
          <w:tcPr>
            <w:tcW w:w="0" w:type="auto"/>
            <w:tcBorders>
              <w:left w:val="single" w:sz="4" w:space="0" w:color="auto"/>
            </w:tcBorders>
            <w:noWrap/>
            <w:vAlign w:val="center"/>
            <w:hideMark/>
          </w:tcPr>
          <w:p w14:paraId="006027D3" w14:textId="03701AEE" w:rsidR="00FD60BC" w:rsidRPr="00392264" w:rsidRDefault="00FD60BC" w:rsidP="00FD60BC">
            <w:pPr>
              <w:spacing w:before="0" w:after="0"/>
              <w:jc w:val="center"/>
              <w:rPr>
                <w:rFonts w:eastAsia="Times New Roman" w:cs="Times New Roman"/>
                <w:color w:val="000000"/>
                <w:szCs w:val="24"/>
              </w:rPr>
            </w:pPr>
            <w:r w:rsidRPr="004954C4">
              <w:t>0.6057</w:t>
            </w:r>
          </w:p>
        </w:tc>
      </w:tr>
      <w:tr w:rsidR="00FD60BC" w:rsidRPr="00270D5E" w14:paraId="5F238A13" w14:textId="77777777" w:rsidTr="00FD60BC">
        <w:trPr>
          <w:trHeight w:val="310"/>
        </w:trPr>
        <w:tc>
          <w:tcPr>
            <w:tcW w:w="0" w:type="auto"/>
            <w:tcBorders>
              <w:right w:val="single" w:sz="4" w:space="0" w:color="auto"/>
            </w:tcBorders>
            <w:noWrap/>
            <w:vAlign w:val="center"/>
            <w:hideMark/>
          </w:tcPr>
          <w:p w14:paraId="6FD20A76"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Subnasale</w:t>
            </w:r>
            <w:proofErr w:type="spellEnd"/>
          </w:p>
        </w:tc>
        <w:tc>
          <w:tcPr>
            <w:tcW w:w="0" w:type="auto"/>
            <w:tcBorders>
              <w:left w:val="single" w:sz="4" w:space="0" w:color="auto"/>
            </w:tcBorders>
            <w:noWrap/>
            <w:vAlign w:val="center"/>
            <w:hideMark/>
          </w:tcPr>
          <w:p w14:paraId="67E83F4C"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0.4504</w:t>
            </w:r>
          </w:p>
        </w:tc>
        <w:tc>
          <w:tcPr>
            <w:tcW w:w="0" w:type="auto"/>
            <w:tcBorders>
              <w:right w:val="single" w:sz="4" w:space="0" w:color="auto"/>
            </w:tcBorders>
            <w:noWrap/>
            <w:vAlign w:val="center"/>
            <w:hideMark/>
          </w:tcPr>
          <w:p w14:paraId="53D125FE"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0.4695</w:t>
            </w:r>
          </w:p>
        </w:tc>
        <w:tc>
          <w:tcPr>
            <w:tcW w:w="0" w:type="auto"/>
            <w:tcBorders>
              <w:left w:val="single" w:sz="4" w:space="0" w:color="auto"/>
            </w:tcBorders>
            <w:noWrap/>
            <w:vAlign w:val="center"/>
            <w:hideMark/>
          </w:tcPr>
          <w:p w14:paraId="19AB63E2" w14:textId="02E71CF9" w:rsidR="00FD60BC" w:rsidRPr="00392264" w:rsidRDefault="00FD60BC" w:rsidP="00FD60BC">
            <w:pPr>
              <w:spacing w:before="0" w:after="0"/>
              <w:jc w:val="center"/>
              <w:rPr>
                <w:rFonts w:eastAsia="Times New Roman" w:cs="Times New Roman"/>
                <w:color w:val="000000"/>
                <w:szCs w:val="24"/>
              </w:rPr>
            </w:pPr>
            <w:r w:rsidRPr="004954C4">
              <w:t>0.4921</w:t>
            </w:r>
          </w:p>
        </w:tc>
      </w:tr>
      <w:tr w:rsidR="00FD60BC" w:rsidRPr="00270D5E" w14:paraId="0869BA0B" w14:textId="77777777" w:rsidTr="00FD60BC">
        <w:trPr>
          <w:trHeight w:val="310"/>
        </w:trPr>
        <w:tc>
          <w:tcPr>
            <w:tcW w:w="0" w:type="auto"/>
            <w:tcBorders>
              <w:right w:val="single" w:sz="4" w:space="0" w:color="auto"/>
            </w:tcBorders>
            <w:noWrap/>
            <w:vAlign w:val="center"/>
            <w:hideMark/>
          </w:tcPr>
          <w:p w14:paraId="7174E4D9" w14:textId="77777777" w:rsidR="00FD60BC" w:rsidRPr="00270D5E" w:rsidRDefault="00FD60BC" w:rsidP="00FD60BC">
            <w:pPr>
              <w:spacing w:before="0" w:after="0"/>
              <w:jc w:val="center"/>
              <w:rPr>
                <w:rFonts w:eastAsia="Times New Roman" w:cs="Times New Roman"/>
                <w:b/>
                <w:i/>
                <w:color w:val="000000"/>
                <w:szCs w:val="24"/>
              </w:rPr>
            </w:pPr>
            <w:r w:rsidRPr="00270D5E">
              <w:rPr>
                <w:rFonts w:eastAsia="Times New Roman" w:cs="Times New Roman"/>
                <w:b/>
                <w:i/>
                <w:color w:val="000000"/>
                <w:szCs w:val="24"/>
              </w:rPr>
              <w:t>Mean</w:t>
            </w:r>
          </w:p>
        </w:tc>
        <w:tc>
          <w:tcPr>
            <w:tcW w:w="0" w:type="auto"/>
            <w:tcBorders>
              <w:left w:val="single" w:sz="4" w:space="0" w:color="auto"/>
            </w:tcBorders>
            <w:noWrap/>
            <w:vAlign w:val="center"/>
            <w:hideMark/>
          </w:tcPr>
          <w:p w14:paraId="2C7C52E4" w14:textId="77777777" w:rsidR="00FD60BC" w:rsidRPr="00270D5E" w:rsidRDefault="00FD60BC" w:rsidP="00FD60BC">
            <w:pPr>
              <w:spacing w:before="0" w:after="0"/>
              <w:jc w:val="center"/>
              <w:rPr>
                <w:rFonts w:eastAsia="Times New Roman" w:cs="Times New Roman"/>
                <w:b/>
                <w:bCs/>
                <w:iCs/>
                <w:color w:val="000000"/>
                <w:szCs w:val="24"/>
              </w:rPr>
            </w:pPr>
            <w:r w:rsidRPr="00270D5E">
              <w:rPr>
                <w:rFonts w:eastAsia="Times New Roman" w:cs="Times New Roman"/>
                <w:b/>
                <w:bCs/>
                <w:iCs/>
                <w:color w:val="000000"/>
                <w:szCs w:val="24"/>
              </w:rPr>
              <w:t>0.5787</w:t>
            </w:r>
          </w:p>
        </w:tc>
        <w:tc>
          <w:tcPr>
            <w:tcW w:w="0" w:type="auto"/>
            <w:tcBorders>
              <w:right w:val="single" w:sz="4" w:space="0" w:color="auto"/>
            </w:tcBorders>
            <w:noWrap/>
            <w:vAlign w:val="center"/>
            <w:hideMark/>
          </w:tcPr>
          <w:p w14:paraId="3884CA9F" w14:textId="77777777" w:rsidR="00FD60BC" w:rsidRPr="00270D5E" w:rsidRDefault="00FD60BC" w:rsidP="00FD60BC">
            <w:pPr>
              <w:spacing w:before="0" w:after="0"/>
              <w:jc w:val="center"/>
              <w:rPr>
                <w:rFonts w:eastAsia="Times New Roman" w:cs="Times New Roman"/>
                <w:b/>
                <w:bCs/>
                <w:iCs/>
                <w:color w:val="000000"/>
                <w:szCs w:val="24"/>
              </w:rPr>
            </w:pPr>
            <w:r w:rsidRPr="00270D5E">
              <w:rPr>
                <w:rFonts w:eastAsia="Times New Roman" w:cs="Times New Roman"/>
                <w:b/>
                <w:bCs/>
                <w:iCs/>
                <w:color w:val="000000"/>
                <w:szCs w:val="24"/>
              </w:rPr>
              <w:t>0.4367</w:t>
            </w:r>
          </w:p>
        </w:tc>
        <w:tc>
          <w:tcPr>
            <w:tcW w:w="0" w:type="auto"/>
            <w:tcBorders>
              <w:left w:val="single" w:sz="4" w:space="0" w:color="auto"/>
            </w:tcBorders>
            <w:noWrap/>
            <w:vAlign w:val="center"/>
            <w:hideMark/>
          </w:tcPr>
          <w:p w14:paraId="595E0EC6" w14:textId="31035720" w:rsidR="00FD60BC" w:rsidRPr="00FD60BC" w:rsidRDefault="00FD60BC" w:rsidP="00FD60BC">
            <w:pPr>
              <w:spacing w:before="0" w:after="0"/>
              <w:jc w:val="center"/>
              <w:rPr>
                <w:rFonts w:eastAsia="Times New Roman" w:cs="Times New Roman"/>
                <w:b/>
                <w:bCs/>
                <w:iCs/>
                <w:color w:val="000000"/>
                <w:szCs w:val="24"/>
              </w:rPr>
            </w:pPr>
            <w:r w:rsidRPr="00FD60BC">
              <w:rPr>
                <w:b/>
              </w:rPr>
              <w:t>0.5620</w:t>
            </w:r>
          </w:p>
        </w:tc>
      </w:tr>
    </w:tbl>
    <w:p w14:paraId="72272FAB" w14:textId="77777777" w:rsidR="00904E53" w:rsidRDefault="00904E53" w:rsidP="00904E53">
      <w:pPr>
        <w:pStyle w:val="Heading4"/>
        <w:numPr>
          <w:ilvl w:val="0"/>
          <w:numId w:val="0"/>
        </w:numPr>
        <w:ind w:left="567"/>
      </w:pPr>
    </w:p>
    <w:p w14:paraId="09245956" w14:textId="47B38C72" w:rsidR="00E94D94" w:rsidRDefault="005C1319" w:rsidP="00904E53">
      <w:pPr>
        <w:pStyle w:val="Heading4"/>
      </w:pPr>
      <w:r>
        <w:t>Direct c</w:t>
      </w:r>
      <w:r w:rsidR="00904E53">
        <w:t>omparison of manual and automatic landmark placements</w:t>
      </w:r>
    </w:p>
    <w:p w14:paraId="60463755" w14:textId="590CC6BC" w:rsidR="00CD6949" w:rsidRDefault="005C1319" w:rsidP="00916685">
      <w:r>
        <w:t xml:space="preserve">As one measure of validation of the automatic landmark placements, we compared the raw coordinate values of the manual landmarks with the raw coordinate values of the automatic landmarks. Because of the leave-one-out nature of our approach, we can compare the manual and automatic landmark coordinates directly without </w:t>
      </w:r>
      <w:ins w:id="211" w:author="Harry Matthews" w:date="2018-06-01T11:10:00Z">
        <w:r w:rsidR="00060880">
          <w:t>introducing</w:t>
        </w:r>
      </w:ins>
      <w:del w:id="212" w:author="Harry Matthews" w:date="2018-06-01T11:10:00Z">
        <w:r w:rsidDel="00060880">
          <w:delText>fear of</w:delText>
        </w:r>
      </w:del>
      <w:r>
        <w:t xml:space="preserve"> training bias.</w:t>
      </w:r>
      <w:r w:rsidR="005E2BD5">
        <w:t xml:space="preserve"> We calculated the </w:t>
      </w:r>
      <w:r w:rsidR="00AF4999">
        <w:t xml:space="preserve">intraclass correlation coefficient </w:t>
      </w:r>
      <w:r w:rsidR="005E2BD5">
        <w:t>between the average of all</w:t>
      </w:r>
      <w:r w:rsidR="00AF4999">
        <w:t xml:space="preserve"> six</w:t>
      </w:r>
      <w:r w:rsidR="005E2BD5">
        <w:t xml:space="preserve"> manual landmark</w:t>
      </w:r>
      <w:r w:rsidR="007F0065">
        <w:t>ing iterations</w:t>
      </w:r>
      <w:r w:rsidR="005E2BD5">
        <w:t xml:space="preserve"> and the automatic landmark placements that were trained using this average. </w:t>
      </w:r>
      <w:r w:rsidR="00F15656">
        <w:t xml:space="preserve">We </w:t>
      </w:r>
      <w:r w:rsidR="007F0065">
        <w:t xml:space="preserve">also </w:t>
      </w:r>
      <w:r w:rsidR="00F15656">
        <w:t xml:space="preserve">calculated the </w:t>
      </w:r>
      <w:r w:rsidR="007D3AAE" w:rsidRPr="00D9222B">
        <w:t>root mean squared error</w:t>
      </w:r>
      <w:r w:rsidR="00F15656">
        <w:t xml:space="preserve"> between the x, y, and z coordinates</w:t>
      </w:r>
      <w:r w:rsidR="007F0065">
        <w:t xml:space="preserve"> of</w:t>
      </w:r>
      <w:r w:rsidR="00F15656">
        <w:t xml:space="preserve"> the average of all manual landmarking iterations and the automatic landmarks trained using this average. </w:t>
      </w:r>
    </w:p>
    <w:p w14:paraId="158F5658" w14:textId="64828980" w:rsidR="00226B89" w:rsidRDefault="00D01E93" w:rsidP="00916685">
      <w:r>
        <w:rPr>
          <w:noProof/>
          <w:lang w:val="en-AU" w:eastAsia="en-AU"/>
        </w:rPr>
        <w:drawing>
          <wp:inline distT="0" distB="0" distL="0" distR="0" wp14:anchorId="04756CB8" wp14:editId="7854B3CC">
            <wp:extent cx="6202045" cy="4055110"/>
            <wp:effectExtent l="0" t="0" r="825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02045" cy="4055110"/>
                    </a:xfrm>
                    <a:prstGeom prst="rect">
                      <a:avLst/>
                    </a:prstGeom>
                    <a:noFill/>
                    <a:ln>
                      <a:noFill/>
                    </a:ln>
                  </pic:spPr>
                </pic:pic>
              </a:graphicData>
            </a:graphic>
          </wp:inline>
        </w:drawing>
      </w:r>
    </w:p>
    <w:p w14:paraId="3AEA89AA" w14:textId="4DC79E77" w:rsidR="00226B89" w:rsidRPr="009D23AD" w:rsidRDefault="00226B89" w:rsidP="00916685">
      <w:r>
        <w:rPr>
          <w:b/>
        </w:rPr>
        <w:t xml:space="preserve">Figure X. </w:t>
      </w:r>
      <w:r w:rsidR="00F023DC">
        <w:rPr>
          <w:b/>
        </w:rPr>
        <w:t>Bland-Altman plot for similarity</w:t>
      </w:r>
      <w:r>
        <w:rPr>
          <w:b/>
        </w:rPr>
        <w:t xml:space="preserve"> between</w:t>
      </w:r>
      <w:r w:rsidR="00F023DC">
        <w:rPr>
          <w:b/>
        </w:rPr>
        <w:t xml:space="preserve"> manual and automatic landmark placements</w:t>
      </w:r>
      <w:r>
        <w:rPr>
          <w:b/>
        </w:rPr>
        <w:t xml:space="preserve">. </w:t>
      </w:r>
      <w:r w:rsidR="00F023DC">
        <w:t>For x, y, and z, Bland-Altman plot show</w:t>
      </w:r>
      <w:r w:rsidR="00221E4E">
        <w:t>ing</w:t>
      </w:r>
      <w:r w:rsidR="00D01E93">
        <w:t xml:space="preserve"> the differences between the manual and </w:t>
      </w:r>
      <w:r w:rsidR="00D01E93">
        <w:lastRenderedPageBreak/>
        <w:t>automatic landmark placements against the averages of the two techniques. Blue lines represent the mean difference value (solid) and 95% confidence limits (dashed). Red lines represent the upper and lower limits (sold) and the 95% confidence limits (dashed). Also given are the intra-class correlation coefficient, and 95% confidence interval for the ICC, for the manual and automatic comparison.</w:t>
      </w:r>
    </w:p>
    <w:p w14:paraId="54C2F5A9" w14:textId="210C39B4" w:rsidR="00E23FA8" w:rsidRPr="00E23FA8" w:rsidRDefault="00E23FA8" w:rsidP="00916685">
      <w:r>
        <w:rPr>
          <w:b/>
        </w:rPr>
        <w:t xml:space="preserve">Table X. </w:t>
      </w:r>
      <w:r w:rsidR="00550CB7">
        <w:rPr>
          <w:b/>
        </w:rPr>
        <w:t>Root mean squared error</w:t>
      </w:r>
      <w:r>
        <w:rPr>
          <w:b/>
        </w:rPr>
        <w:t xml:space="preserve"> between manual and automatic landmarks</w:t>
      </w:r>
      <w:r>
        <w:t xml:space="preserve">. </w:t>
      </w:r>
      <w:r w:rsidR="00550CB7">
        <w:t>Root mean squared error</w:t>
      </w:r>
      <w:r>
        <w:t xml:space="preserve"> </w:t>
      </w:r>
      <w:r w:rsidR="00550CB7">
        <w:t xml:space="preserve">between the manual and automatic landmarks for </w:t>
      </w:r>
      <w:r>
        <w:t>the x, y, and z coordinates</w:t>
      </w:r>
      <w:r w:rsidR="00550CB7">
        <w:t xml:space="preserve"> was calculated using the mean of all manual landmark indications and the automatic data trained using this mean. Values are presented for each axis, averaged across all </w:t>
      </w:r>
      <w:proofErr w:type="gramStart"/>
      <w:r w:rsidR="00550CB7">
        <w:t>faces,  as</w:t>
      </w:r>
      <w:proofErr w:type="gramEnd"/>
      <w:r w:rsidR="00550CB7">
        <w:t xml:space="preserve"> well as averaged across the axes (mean). </w:t>
      </w:r>
    </w:p>
    <w:tbl>
      <w:tblPr>
        <w:tblW w:w="0" w:type="auto"/>
        <w:tblLook w:val="04A0" w:firstRow="1" w:lastRow="0" w:firstColumn="1" w:lastColumn="0" w:noHBand="0" w:noVBand="1"/>
      </w:tblPr>
      <w:tblGrid>
        <w:gridCol w:w="2163"/>
        <w:gridCol w:w="876"/>
        <w:gridCol w:w="876"/>
        <w:gridCol w:w="876"/>
        <w:gridCol w:w="876"/>
      </w:tblGrid>
      <w:tr w:rsidR="00E23FA8" w:rsidRPr="00037F3B" w14:paraId="4E12829D" w14:textId="77777777" w:rsidTr="00E23FA8">
        <w:trPr>
          <w:trHeight w:val="310"/>
        </w:trPr>
        <w:tc>
          <w:tcPr>
            <w:tcW w:w="0" w:type="auto"/>
            <w:vMerge w:val="restart"/>
            <w:tcBorders>
              <w:top w:val="nil"/>
              <w:left w:val="nil"/>
              <w:right w:val="single" w:sz="4" w:space="0" w:color="auto"/>
            </w:tcBorders>
            <w:shd w:val="clear" w:color="auto" w:fill="auto"/>
            <w:noWrap/>
            <w:vAlign w:val="center"/>
          </w:tcPr>
          <w:p w14:paraId="02F7D792" w14:textId="77777777" w:rsidR="00E23FA8" w:rsidRPr="00037F3B" w:rsidRDefault="00E23FA8" w:rsidP="00E23FA8">
            <w:pPr>
              <w:spacing w:before="0" w:after="0"/>
              <w:jc w:val="center"/>
              <w:rPr>
                <w:rFonts w:eastAsia="Times New Roman" w:cs="Times New Roman"/>
                <w:i/>
                <w:color w:val="000000"/>
                <w:szCs w:val="24"/>
              </w:rPr>
            </w:pPr>
            <w:r w:rsidRPr="00037F3B">
              <w:rPr>
                <w:rFonts w:eastAsia="Times New Roman" w:cs="Times New Roman"/>
                <w:i/>
                <w:color w:val="000000"/>
                <w:szCs w:val="24"/>
              </w:rPr>
              <w:t>Landmark</w:t>
            </w:r>
          </w:p>
        </w:tc>
        <w:tc>
          <w:tcPr>
            <w:tcW w:w="0" w:type="auto"/>
            <w:gridSpan w:val="4"/>
            <w:tcBorders>
              <w:top w:val="nil"/>
              <w:left w:val="single" w:sz="4" w:space="0" w:color="auto"/>
              <w:bottom w:val="nil"/>
              <w:right w:val="nil"/>
            </w:tcBorders>
            <w:shd w:val="clear" w:color="auto" w:fill="auto"/>
            <w:noWrap/>
            <w:vAlign w:val="center"/>
          </w:tcPr>
          <w:p w14:paraId="7915A2C6" w14:textId="1B3D4617" w:rsidR="00E23FA8" w:rsidRPr="00037F3B" w:rsidRDefault="00550CB7" w:rsidP="00E23FA8">
            <w:pPr>
              <w:spacing w:before="0" w:after="0"/>
              <w:jc w:val="center"/>
              <w:rPr>
                <w:rFonts w:eastAsia="Times New Roman" w:cs="Times New Roman"/>
                <w:i/>
                <w:color w:val="000000"/>
                <w:szCs w:val="24"/>
              </w:rPr>
            </w:pPr>
            <w:r w:rsidRPr="00037F3B">
              <w:rPr>
                <w:rFonts w:eastAsia="Times New Roman" w:cs="Times New Roman"/>
                <w:i/>
                <w:color w:val="000000"/>
                <w:szCs w:val="24"/>
              </w:rPr>
              <w:t>Root mean squared error</w:t>
            </w:r>
            <w:r w:rsidR="00E23FA8" w:rsidRPr="00037F3B">
              <w:rPr>
                <w:rFonts w:eastAsia="Times New Roman" w:cs="Times New Roman"/>
                <w:i/>
                <w:color w:val="000000"/>
                <w:szCs w:val="24"/>
              </w:rPr>
              <w:t xml:space="preserve"> (mm)</w:t>
            </w:r>
          </w:p>
        </w:tc>
      </w:tr>
      <w:tr w:rsidR="00E23FA8" w:rsidRPr="00037F3B" w14:paraId="2280F97E" w14:textId="77777777" w:rsidTr="00E23FA8">
        <w:trPr>
          <w:trHeight w:val="310"/>
        </w:trPr>
        <w:tc>
          <w:tcPr>
            <w:tcW w:w="0" w:type="auto"/>
            <w:vMerge/>
            <w:tcBorders>
              <w:left w:val="nil"/>
              <w:bottom w:val="single" w:sz="4" w:space="0" w:color="auto"/>
              <w:right w:val="single" w:sz="4" w:space="0" w:color="auto"/>
            </w:tcBorders>
            <w:shd w:val="clear" w:color="auto" w:fill="auto"/>
            <w:noWrap/>
            <w:vAlign w:val="center"/>
            <w:hideMark/>
          </w:tcPr>
          <w:p w14:paraId="3729952E" w14:textId="77777777" w:rsidR="00E23FA8" w:rsidRPr="00037F3B" w:rsidRDefault="00E23FA8" w:rsidP="00E23FA8">
            <w:pPr>
              <w:spacing w:before="0" w:after="0"/>
              <w:jc w:val="center"/>
              <w:rPr>
                <w:rFonts w:eastAsia="Times New Roman" w:cs="Times New Roman"/>
                <w:i/>
                <w:color w:val="000000"/>
                <w:szCs w:val="24"/>
              </w:rPr>
            </w:pPr>
          </w:p>
        </w:tc>
        <w:tc>
          <w:tcPr>
            <w:tcW w:w="0" w:type="auto"/>
            <w:tcBorders>
              <w:top w:val="nil"/>
              <w:left w:val="single" w:sz="4" w:space="0" w:color="auto"/>
              <w:bottom w:val="single" w:sz="4" w:space="0" w:color="auto"/>
              <w:right w:val="nil"/>
            </w:tcBorders>
            <w:shd w:val="clear" w:color="auto" w:fill="auto"/>
            <w:noWrap/>
            <w:vAlign w:val="center"/>
            <w:hideMark/>
          </w:tcPr>
          <w:p w14:paraId="514CDEE0" w14:textId="77777777" w:rsidR="00E23FA8" w:rsidRPr="00037F3B" w:rsidRDefault="00E23FA8" w:rsidP="00E23FA8">
            <w:pPr>
              <w:spacing w:before="0" w:after="0"/>
              <w:jc w:val="center"/>
              <w:rPr>
                <w:rFonts w:eastAsia="Times New Roman" w:cs="Times New Roman"/>
                <w:i/>
                <w:color w:val="000000"/>
                <w:szCs w:val="24"/>
              </w:rPr>
            </w:pPr>
            <w:r w:rsidRPr="00037F3B">
              <w:rPr>
                <w:rFonts w:eastAsia="Times New Roman" w:cs="Times New Roman"/>
                <w:i/>
                <w:color w:val="000000"/>
                <w:szCs w:val="24"/>
              </w:rPr>
              <w:t>X</w:t>
            </w:r>
          </w:p>
        </w:tc>
        <w:tc>
          <w:tcPr>
            <w:tcW w:w="0" w:type="auto"/>
            <w:tcBorders>
              <w:top w:val="nil"/>
              <w:left w:val="nil"/>
              <w:bottom w:val="single" w:sz="4" w:space="0" w:color="auto"/>
              <w:right w:val="nil"/>
            </w:tcBorders>
            <w:shd w:val="clear" w:color="auto" w:fill="auto"/>
            <w:noWrap/>
            <w:vAlign w:val="center"/>
            <w:hideMark/>
          </w:tcPr>
          <w:p w14:paraId="0D0F1710" w14:textId="77777777" w:rsidR="00E23FA8" w:rsidRPr="00037F3B" w:rsidRDefault="00E23FA8" w:rsidP="00E23FA8">
            <w:pPr>
              <w:spacing w:before="0" w:after="0"/>
              <w:jc w:val="center"/>
              <w:rPr>
                <w:rFonts w:eastAsia="Times New Roman" w:cs="Times New Roman"/>
                <w:i/>
                <w:color w:val="000000"/>
                <w:szCs w:val="24"/>
              </w:rPr>
            </w:pPr>
            <w:r w:rsidRPr="00037F3B">
              <w:rPr>
                <w:rFonts w:eastAsia="Times New Roman" w:cs="Times New Roman"/>
                <w:i/>
                <w:color w:val="000000"/>
                <w:szCs w:val="24"/>
              </w:rPr>
              <w:t>Y</w:t>
            </w:r>
          </w:p>
        </w:tc>
        <w:tc>
          <w:tcPr>
            <w:tcW w:w="0" w:type="auto"/>
            <w:tcBorders>
              <w:top w:val="nil"/>
              <w:left w:val="nil"/>
              <w:bottom w:val="single" w:sz="4" w:space="0" w:color="auto"/>
              <w:right w:val="nil"/>
            </w:tcBorders>
            <w:shd w:val="clear" w:color="auto" w:fill="auto"/>
            <w:noWrap/>
            <w:vAlign w:val="center"/>
            <w:hideMark/>
          </w:tcPr>
          <w:p w14:paraId="16F47291" w14:textId="77777777" w:rsidR="00E23FA8" w:rsidRPr="00037F3B" w:rsidRDefault="00E23FA8" w:rsidP="00E23FA8">
            <w:pPr>
              <w:spacing w:before="0" w:after="0"/>
              <w:jc w:val="center"/>
              <w:rPr>
                <w:rFonts w:eastAsia="Times New Roman" w:cs="Times New Roman"/>
                <w:i/>
                <w:color w:val="000000"/>
                <w:szCs w:val="24"/>
              </w:rPr>
            </w:pPr>
            <w:r w:rsidRPr="00037F3B">
              <w:rPr>
                <w:rFonts w:eastAsia="Times New Roman" w:cs="Times New Roman"/>
                <w:i/>
                <w:color w:val="000000"/>
                <w:szCs w:val="24"/>
              </w:rPr>
              <w:t>Z</w:t>
            </w:r>
          </w:p>
        </w:tc>
        <w:tc>
          <w:tcPr>
            <w:tcW w:w="0" w:type="auto"/>
            <w:tcBorders>
              <w:top w:val="nil"/>
              <w:left w:val="nil"/>
              <w:bottom w:val="single" w:sz="4" w:space="0" w:color="auto"/>
              <w:right w:val="nil"/>
            </w:tcBorders>
            <w:shd w:val="clear" w:color="auto" w:fill="auto"/>
            <w:noWrap/>
            <w:vAlign w:val="center"/>
            <w:hideMark/>
          </w:tcPr>
          <w:p w14:paraId="3ADBEF88" w14:textId="77777777" w:rsidR="00E23FA8" w:rsidRPr="00037F3B" w:rsidRDefault="00E23FA8" w:rsidP="00E23FA8">
            <w:pPr>
              <w:spacing w:before="0" w:after="0"/>
              <w:jc w:val="center"/>
              <w:rPr>
                <w:rFonts w:eastAsia="Times New Roman" w:cs="Times New Roman"/>
                <w:i/>
                <w:color w:val="000000"/>
                <w:szCs w:val="24"/>
              </w:rPr>
            </w:pPr>
            <w:r w:rsidRPr="00037F3B">
              <w:rPr>
                <w:rFonts w:eastAsia="Times New Roman" w:cs="Times New Roman"/>
                <w:i/>
                <w:color w:val="000000"/>
                <w:szCs w:val="24"/>
              </w:rPr>
              <w:t>Mean</w:t>
            </w:r>
          </w:p>
        </w:tc>
      </w:tr>
      <w:tr w:rsidR="00037F3B" w:rsidRPr="00037F3B" w14:paraId="534D715B" w14:textId="77777777" w:rsidTr="00960C71">
        <w:trPr>
          <w:trHeight w:val="310"/>
        </w:trPr>
        <w:tc>
          <w:tcPr>
            <w:tcW w:w="0" w:type="auto"/>
            <w:tcBorders>
              <w:top w:val="single" w:sz="4" w:space="0" w:color="auto"/>
              <w:left w:val="nil"/>
              <w:bottom w:val="nil"/>
              <w:right w:val="single" w:sz="4" w:space="0" w:color="auto"/>
            </w:tcBorders>
            <w:shd w:val="clear" w:color="auto" w:fill="auto"/>
            <w:noWrap/>
            <w:vAlign w:val="center"/>
            <w:hideMark/>
          </w:tcPr>
          <w:p w14:paraId="48F01C62" w14:textId="77777777" w:rsidR="00037F3B" w:rsidRPr="00037F3B" w:rsidRDefault="00037F3B" w:rsidP="00037F3B">
            <w:pPr>
              <w:spacing w:before="0" w:after="0"/>
              <w:jc w:val="center"/>
              <w:rPr>
                <w:rFonts w:eastAsia="Times New Roman" w:cs="Times New Roman"/>
                <w:i/>
                <w:color w:val="000000"/>
                <w:szCs w:val="24"/>
              </w:rPr>
            </w:pPr>
            <w:r w:rsidRPr="00037F3B">
              <w:rPr>
                <w:rFonts w:eastAsia="Times New Roman" w:cs="Times New Roman"/>
                <w:i/>
                <w:color w:val="000000"/>
                <w:szCs w:val="24"/>
              </w:rPr>
              <w:t>Alar curvature left</w:t>
            </w:r>
          </w:p>
        </w:tc>
        <w:tc>
          <w:tcPr>
            <w:tcW w:w="0" w:type="auto"/>
            <w:tcBorders>
              <w:top w:val="single" w:sz="4" w:space="0" w:color="auto"/>
              <w:left w:val="single" w:sz="4" w:space="0" w:color="auto"/>
              <w:bottom w:val="nil"/>
              <w:right w:val="nil"/>
            </w:tcBorders>
            <w:shd w:val="clear" w:color="auto" w:fill="auto"/>
            <w:noWrap/>
            <w:vAlign w:val="bottom"/>
            <w:hideMark/>
          </w:tcPr>
          <w:p w14:paraId="3E7DABA0" w14:textId="3C82E9E3"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0.1605</w:t>
            </w:r>
          </w:p>
        </w:tc>
        <w:tc>
          <w:tcPr>
            <w:tcW w:w="0" w:type="auto"/>
            <w:tcBorders>
              <w:top w:val="single" w:sz="4" w:space="0" w:color="auto"/>
              <w:left w:val="nil"/>
              <w:bottom w:val="nil"/>
              <w:right w:val="nil"/>
            </w:tcBorders>
            <w:shd w:val="clear" w:color="auto" w:fill="auto"/>
            <w:noWrap/>
            <w:vAlign w:val="bottom"/>
            <w:hideMark/>
          </w:tcPr>
          <w:p w14:paraId="762DF2A9" w14:textId="6E6B69D1"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0.5233</w:t>
            </w:r>
          </w:p>
        </w:tc>
        <w:tc>
          <w:tcPr>
            <w:tcW w:w="0" w:type="auto"/>
            <w:tcBorders>
              <w:top w:val="single" w:sz="4" w:space="0" w:color="auto"/>
              <w:left w:val="nil"/>
              <w:bottom w:val="nil"/>
              <w:right w:val="nil"/>
            </w:tcBorders>
            <w:shd w:val="clear" w:color="auto" w:fill="auto"/>
            <w:noWrap/>
            <w:vAlign w:val="bottom"/>
            <w:hideMark/>
          </w:tcPr>
          <w:p w14:paraId="5BC33FEB" w14:textId="63ED01D6"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0.6085</w:t>
            </w:r>
          </w:p>
        </w:tc>
        <w:tc>
          <w:tcPr>
            <w:tcW w:w="0" w:type="auto"/>
            <w:tcBorders>
              <w:top w:val="single" w:sz="4" w:space="0" w:color="auto"/>
              <w:left w:val="nil"/>
              <w:bottom w:val="nil"/>
              <w:right w:val="nil"/>
            </w:tcBorders>
            <w:shd w:val="clear" w:color="auto" w:fill="auto"/>
            <w:noWrap/>
            <w:vAlign w:val="bottom"/>
            <w:hideMark/>
          </w:tcPr>
          <w:p w14:paraId="6C780464" w14:textId="57763C45"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0.4308</w:t>
            </w:r>
          </w:p>
        </w:tc>
      </w:tr>
      <w:tr w:rsidR="00037F3B" w:rsidRPr="00037F3B" w14:paraId="6B2A4D09"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5D0281CE" w14:textId="77777777" w:rsidR="00037F3B" w:rsidRPr="00037F3B" w:rsidRDefault="00037F3B" w:rsidP="00037F3B">
            <w:pPr>
              <w:spacing w:before="0" w:after="0"/>
              <w:jc w:val="center"/>
              <w:rPr>
                <w:rFonts w:eastAsia="Times New Roman" w:cs="Times New Roman"/>
                <w:i/>
                <w:color w:val="000000"/>
                <w:szCs w:val="24"/>
              </w:rPr>
            </w:pPr>
            <w:r w:rsidRPr="00037F3B">
              <w:rPr>
                <w:rFonts w:eastAsia="Times New Roman" w:cs="Times New Roman"/>
                <w:i/>
                <w:color w:val="000000"/>
                <w:szCs w:val="24"/>
              </w:rPr>
              <w:t>Alar curvature right</w:t>
            </w:r>
          </w:p>
        </w:tc>
        <w:tc>
          <w:tcPr>
            <w:tcW w:w="0" w:type="auto"/>
            <w:tcBorders>
              <w:top w:val="nil"/>
              <w:left w:val="single" w:sz="4" w:space="0" w:color="auto"/>
              <w:bottom w:val="nil"/>
              <w:right w:val="nil"/>
            </w:tcBorders>
            <w:shd w:val="clear" w:color="auto" w:fill="auto"/>
            <w:noWrap/>
            <w:vAlign w:val="bottom"/>
            <w:hideMark/>
          </w:tcPr>
          <w:p w14:paraId="443A9C32" w14:textId="1CFA0C2C"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0.1653</w:t>
            </w:r>
          </w:p>
        </w:tc>
        <w:tc>
          <w:tcPr>
            <w:tcW w:w="0" w:type="auto"/>
            <w:tcBorders>
              <w:top w:val="nil"/>
              <w:left w:val="nil"/>
              <w:bottom w:val="nil"/>
              <w:right w:val="nil"/>
            </w:tcBorders>
            <w:shd w:val="clear" w:color="auto" w:fill="auto"/>
            <w:noWrap/>
            <w:vAlign w:val="bottom"/>
            <w:hideMark/>
          </w:tcPr>
          <w:p w14:paraId="1786F445" w14:textId="202F8BFC"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0.5221</w:t>
            </w:r>
          </w:p>
        </w:tc>
        <w:tc>
          <w:tcPr>
            <w:tcW w:w="0" w:type="auto"/>
            <w:tcBorders>
              <w:top w:val="nil"/>
              <w:left w:val="nil"/>
              <w:bottom w:val="nil"/>
              <w:right w:val="nil"/>
            </w:tcBorders>
            <w:shd w:val="clear" w:color="auto" w:fill="auto"/>
            <w:noWrap/>
            <w:vAlign w:val="bottom"/>
            <w:hideMark/>
          </w:tcPr>
          <w:p w14:paraId="2F55C732" w14:textId="12782262"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0.5661</w:t>
            </w:r>
          </w:p>
        </w:tc>
        <w:tc>
          <w:tcPr>
            <w:tcW w:w="0" w:type="auto"/>
            <w:tcBorders>
              <w:top w:val="nil"/>
              <w:left w:val="nil"/>
              <w:bottom w:val="nil"/>
              <w:right w:val="nil"/>
            </w:tcBorders>
            <w:shd w:val="clear" w:color="auto" w:fill="auto"/>
            <w:noWrap/>
            <w:vAlign w:val="bottom"/>
            <w:hideMark/>
          </w:tcPr>
          <w:p w14:paraId="08C791A0" w14:textId="157A6A6C"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0.4178</w:t>
            </w:r>
          </w:p>
        </w:tc>
      </w:tr>
      <w:tr w:rsidR="00037F3B" w:rsidRPr="00037F3B" w14:paraId="5789FCD8"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50DA4F06"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Chelion</w:t>
            </w:r>
            <w:proofErr w:type="spellEnd"/>
            <w:r w:rsidRPr="00037F3B">
              <w:rPr>
                <w:rFonts w:eastAsia="Times New Roman"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bottom"/>
            <w:hideMark/>
          </w:tcPr>
          <w:p w14:paraId="621683A7" w14:textId="12212553"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1.1061</w:t>
            </w:r>
          </w:p>
        </w:tc>
        <w:tc>
          <w:tcPr>
            <w:tcW w:w="0" w:type="auto"/>
            <w:tcBorders>
              <w:top w:val="nil"/>
              <w:left w:val="nil"/>
              <w:bottom w:val="nil"/>
              <w:right w:val="nil"/>
            </w:tcBorders>
            <w:shd w:val="clear" w:color="auto" w:fill="auto"/>
            <w:noWrap/>
            <w:vAlign w:val="bottom"/>
            <w:hideMark/>
          </w:tcPr>
          <w:p w14:paraId="14C57BC8" w14:textId="015C0D4C"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0.7131</w:t>
            </w:r>
          </w:p>
        </w:tc>
        <w:tc>
          <w:tcPr>
            <w:tcW w:w="0" w:type="auto"/>
            <w:tcBorders>
              <w:top w:val="nil"/>
              <w:left w:val="nil"/>
              <w:bottom w:val="nil"/>
              <w:right w:val="nil"/>
            </w:tcBorders>
            <w:shd w:val="clear" w:color="auto" w:fill="auto"/>
            <w:noWrap/>
            <w:vAlign w:val="bottom"/>
            <w:hideMark/>
          </w:tcPr>
          <w:p w14:paraId="772A6086" w14:textId="4058EAD2"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0.6077</w:t>
            </w:r>
          </w:p>
        </w:tc>
        <w:tc>
          <w:tcPr>
            <w:tcW w:w="0" w:type="auto"/>
            <w:tcBorders>
              <w:top w:val="nil"/>
              <w:left w:val="nil"/>
              <w:bottom w:val="nil"/>
              <w:right w:val="nil"/>
            </w:tcBorders>
            <w:shd w:val="clear" w:color="auto" w:fill="auto"/>
            <w:noWrap/>
            <w:vAlign w:val="bottom"/>
            <w:hideMark/>
          </w:tcPr>
          <w:p w14:paraId="2FC5EFB7" w14:textId="4E792CB4"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0.8089</w:t>
            </w:r>
          </w:p>
        </w:tc>
      </w:tr>
      <w:tr w:rsidR="00037F3B" w:rsidRPr="00037F3B" w14:paraId="39AEE68F"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63B5E19A"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Chelion</w:t>
            </w:r>
            <w:proofErr w:type="spellEnd"/>
            <w:r w:rsidRPr="00037F3B">
              <w:rPr>
                <w:rFonts w:eastAsia="Times New Roman"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bottom"/>
            <w:hideMark/>
          </w:tcPr>
          <w:p w14:paraId="539CC9CE" w14:textId="49847056"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0.9822</w:t>
            </w:r>
          </w:p>
        </w:tc>
        <w:tc>
          <w:tcPr>
            <w:tcW w:w="0" w:type="auto"/>
            <w:tcBorders>
              <w:top w:val="nil"/>
              <w:left w:val="nil"/>
              <w:bottom w:val="nil"/>
              <w:right w:val="nil"/>
            </w:tcBorders>
            <w:shd w:val="clear" w:color="auto" w:fill="auto"/>
            <w:noWrap/>
            <w:vAlign w:val="bottom"/>
            <w:hideMark/>
          </w:tcPr>
          <w:p w14:paraId="40F6BD27" w14:textId="565CE234"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0.6600</w:t>
            </w:r>
          </w:p>
        </w:tc>
        <w:tc>
          <w:tcPr>
            <w:tcW w:w="0" w:type="auto"/>
            <w:tcBorders>
              <w:top w:val="nil"/>
              <w:left w:val="nil"/>
              <w:bottom w:val="nil"/>
              <w:right w:val="nil"/>
            </w:tcBorders>
            <w:shd w:val="clear" w:color="auto" w:fill="auto"/>
            <w:noWrap/>
            <w:vAlign w:val="bottom"/>
            <w:hideMark/>
          </w:tcPr>
          <w:p w14:paraId="54C3486D" w14:textId="0365CAFD"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0.5539</w:t>
            </w:r>
          </w:p>
        </w:tc>
        <w:tc>
          <w:tcPr>
            <w:tcW w:w="0" w:type="auto"/>
            <w:tcBorders>
              <w:top w:val="nil"/>
              <w:left w:val="nil"/>
              <w:bottom w:val="nil"/>
              <w:right w:val="nil"/>
            </w:tcBorders>
            <w:shd w:val="clear" w:color="auto" w:fill="auto"/>
            <w:noWrap/>
            <w:vAlign w:val="bottom"/>
            <w:hideMark/>
          </w:tcPr>
          <w:p w14:paraId="62BE4D78" w14:textId="04172A74"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0.7320</w:t>
            </w:r>
          </w:p>
        </w:tc>
      </w:tr>
      <w:tr w:rsidR="00037F3B" w:rsidRPr="00037F3B" w14:paraId="596412D2"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05CFE05B" w14:textId="77777777" w:rsidR="00037F3B" w:rsidRPr="00037F3B" w:rsidRDefault="00037F3B" w:rsidP="00037F3B">
            <w:pPr>
              <w:spacing w:before="0" w:after="0"/>
              <w:jc w:val="center"/>
              <w:rPr>
                <w:rFonts w:eastAsia="Times New Roman" w:cs="Times New Roman"/>
                <w:i/>
                <w:color w:val="000000"/>
                <w:szCs w:val="24"/>
              </w:rPr>
            </w:pPr>
            <w:r w:rsidRPr="00037F3B">
              <w:rPr>
                <w:rFonts w:eastAsia="Times New Roman" w:cs="Times New Roman"/>
                <w:i/>
                <w:color w:val="000000"/>
                <w:szCs w:val="24"/>
              </w:rPr>
              <w:t xml:space="preserve">Crista </w:t>
            </w:r>
            <w:proofErr w:type="spellStart"/>
            <w:r w:rsidRPr="00037F3B">
              <w:rPr>
                <w:rFonts w:eastAsia="Times New Roman" w:cs="Times New Roman"/>
                <w:i/>
                <w:color w:val="000000"/>
                <w:szCs w:val="24"/>
              </w:rPr>
              <w:t>philtri</w:t>
            </w:r>
            <w:proofErr w:type="spellEnd"/>
            <w:r w:rsidRPr="00037F3B">
              <w:rPr>
                <w:rFonts w:eastAsia="Times New Roman"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bottom"/>
            <w:hideMark/>
          </w:tcPr>
          <w:p w14:paraId="12DEC5D3" w14:textId="14C37EA8"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0.7537</w:t>
            </w:r>
          </w:p>
        </w:tc>
        <w:tc>
          <w:tcPr>
            <w:tcW w:w="0" w:type="auto"/>
            <w:tcBorders>
              <w:top w:val="nil"/>
              <w:left w:val="nil"/>
              <w:bottom w:val="nil"/>
              <w:right w:val="nil"/>
            </w:tcBorders>
            <w:shd w:val="clear" w:color="auto" w:fill="auto"/>
            <w:noWrap/>
            <w:vAlign w:val="bottom"/>
            <w:hideMark/>
          </w:tcPr>
          <w:p w14:paraId="0757DD10" w14:textId="3BE2CCAC"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0.8927</w:t>
            </w:r>
          </w:p>
        </w:tc>
        <w:tc>
          <w:tcPr>
            <w:tcW w:w="0" w:type="auto"/>
            <w:tcBorders>
              <w:top w:val="nil"/>
              <w:left w:val="nil"/>
              <w:bottom w:val="nil"/>
              <w:right w:val="nil"/>
            </w:tcBorders>
            <w:shd w:val="clear" w:color="auto" w:fill="auto"/>
            <w:noWrap/>
            <w:vAlign w:val="bottom"/>
            <w:hideMark/>
          </w:tcPr>
          <w:p w14:paraId="50C86523" w14:textId="5E8C8271"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0.4515</w:t>
            </w:r>
          </w:p>
        </w:tc>
        <w:tc>
          <w:tcPr>
            <w:tcW w:w="0" w:type="auto"/>
            <w:tcBorders>
              <w:top w:val="nil"/>
              <w:left w:val="nil"/>
              <w:bottom w:val="nil"/>
              <w:right w:val="nil"/>
            </w:tcBorders>
            <w:shd w:val="clear" w:color="auto" w:fill="auto"/>
            <w:noWrap/>
            <w:vAlign w:val="bottom"/>
            <w:hideMark/>
          </w:tcPr>
          <w:p w14:paraId="32DCBDA4" w14:textId="5A105310"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0.6993</w:t>
            </w:r>
          </w:p>
        </w:tc>
      </w:tr>
      <w:tr w:rsidR="00037F3B" w:rsidRPr="00037F3B" w14:paraId="11CF717D"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6F32DEBF" w14:textId="77777777" w:rsidR="00037F3B" w:rsidRPr="00037F3B" w:rsidRDefault="00037F3B" w:rsidP="00037F3B">
            <w:pPr>
              <w:spacing w:before="0" w:after="0"/>
              <w:jc w:val="center"/>
              <w:rPr>
                <w:rFonts w:eastAsia="Times New Roman" w:cs="Times New Roman"/>
                <w:i/>
                <w:color w:val="000000"/>
                <w:szCs w:val="24"/>
              </w:rPr>
            </w:pPr>
            <w:r w:rsidRPr="00037F3B">
              <w:rPr>
                <w:rFonts w:eastAsia="Times New Roman" w:cs="Times New Roman"/>
                <w:i/>
                <w:color w:val="000000"/>
                <w:szCs w:val="24"/>
              </w:rPr>
              <w:t xml:space="preserve">Crista </w:t>
            </w:r>
            <w:proofErr w:type="spellStart"/>
            <w:r w:rsidRPr="00037F3B">
              <w:rPr>
                <w:rFonts w:eastAsia="Times New Roman" w:cs="Times New Roman"/>
                <w:i/>
                <w:color w:val="000000"/>
                <w:szCs w:val="24"/>
              </w:rPr>
              <w:t>philtri</w:t>
            </w:r>
            <w:proofErr w:type="spellEnd"/>
            <w:r w:rsidRPr="00037F3B">
              <w:rPr>
                <w:rFonts w:eastAsia="Times New Roman"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bottom"/>
            <w:hideMark/>
          </w:tcPr>
          <w:p w14:paraId="0D984B23" w14:textId="6752419C"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0.7556</w:t>
            </w:r>
          </w:p>
        </w:tc>
        <w:tc>
          <w:tcPr>
            <w:tcW w:w="0" w:type="auto"/>
            <w:tcBorders>
              <w:top w:val="nil"/>
              <w:left w:val="nil"/>
              <w:bottom w:val="nil"/>
              <w:right w:val="nil"/>
            </w:tcBorders>
            <w:shd w:val="clear" w:color="auto" w:fill="auto"/>
            <w:noWrap/>
            <w:vAlign w:val="bottom"/>
            <w:hideMark/>
          </w:tcPr>
          <w:p w14:paraId="26873A09" w14:textId="333AAE73"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1.0005</w:t>
            </w:r>
          </w:p>
        </w:tc>
        <w:tc>
          <w:tcPr>
            <w:tcW w:w="0" w:type="auto"/>
            <w:tcBorders>
              <w:top w:val="nil"/>
              <w:left w:val="nil"/>
              <w:bottom w:val="nil"/>
              <w:right w:val="nil"/>
            </w:tcBorders>
            <w:shd w:val="clear" w:color="auto" w:fill="auto"/>
            <w:noWrap/>
            <w:vAlign w:val="bottom"/>
            <w:hideMark/>
          </w:tcPr>
          <w:p w14:paraId="2CCA2737" w14:textId="4734DB0A"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0.4395</w:t>
            </w:r>
          </w:p>
        </w:tc>
        <w:tc>
          <w:tcPr>
            <w:tcW w:w="0" w:type="auto"/>
            <w:tcBorders>
              <w:top w:val="nil"/>
              <w:left w:val="nil"/>
              <w:bottom w:val="nil"/>
              <w:right w:val="nil"/>
            </w:tcBorders>
            <w:shd w:val="clear" w:color="auto" w:fill="auto"/>
            <w:noWrap/>
            <w:vAlign w:val="bottom"/>
            <w:hideMark/>
          </w:tcPr>
          <w:p w14:paraId="624F2871" w14:textId="640AB802"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0.7319</w:t>
            </w:r>
          </w:p>
        </w:tc>
      </w:tr>
      <w:tr w:rsidR="00037F3B" w:rsidRPr="00037F3B" w14:paraId="3581B1B3"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5E41743E"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Endocanthion</w:t>
            </w:r>
            <w:proofErr w:type="spellEnd"/>
            <w:r w:rsidRPr="00037F3B">
              <w:rPr>
                <w:rFonts w:eastAsia="Times New Roman"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bottom"/>
            <w:hideMark/>
          </w:tcPr>
          <w:p w14:paraId="10155255" w14:textId="20B313A5"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0.7751</w:t>
            </w:r>
          </w:p>
        </w:tc>
        <w:tc>
          <w:tcPr>
            <w:tcW w:w="0" w:type="auto"/>
            <w:tcBorders>
              <w:top w:val="nil"/>
              <w:left w:val="nil"/>
              <w:bottom w:val="nil"/>
              <w:right w:val="nil"/>
            </w:tcBorders>
            <w:shd w:val="clear" w:color="auto" w:fill="auto"/>
            <w:noWrap/>
            <w:vAlign w:val="bottom"/>
            <w:hideMark/>
          </w:tcPr>
          <w:p w14:paraId="1D043842" w14:textId="14E05A68"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0.5437</w:t>
            </w:r>
          </w:p>
        </w:tc>
        <w:tc>
          <w:tcPr>
            <w:tcW w:w="0" w:type="auto"/>
            <w:tcBorders>
              <w:top w:val="nil"/>
              <w:left w:val="nil"/>
              <w:bottom w:val="nil"/>
              <w:right w:val="nil"/>
            </w:tcBorders>
            <w:shd w:val="clear" w:color="auto" w:fill="auto"/>
            <w:noWrap/>
            <w:vAlign w:val="bottom"/>
            <w:hideMark/>
          </w:tcPr>
          <w:p w14:paraId="45EF0A5A" w14:textId="56F6802D"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0.4002</w:t>
            </w:r>
          </w:p>
        </w:tc>
        <w:tc>
          <w:tcPr>
            <w:tcW w:w="0" w:type="auto"/>
            <w:tcBorders>
              <w:top w:val="nil"/>
              <w:left w:val="nil"/>
              <w:bottom w:val="nil"/>
              <w:right w:val="nil"/>
            </w:tcBorders>
            <w:shd w:val="clear" w:color="auto" w:fill="auto"/>
            <w:noWrap/>
            <w:vAlign w:val="bottom"/>
            <w:hideMark/>
          </w:tcPr>
          <w:p w14:paraId="7E6CF862" w14:textId="21CC0D12"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0.5730</w:t>
            </w:r>
          </w:p>
        </w:tc>
      </w:tr>
      <w:tr w:rsidR="00037F3B" w:rsidRPr="00037F3B" w14:paraId="78F37DCB"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4B8B01A9"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Endocanthion</w:t>
            </w:r>
            <w:proofErr w:type="spellEnd"/>
            <w:r w:rsidRPr="00037F3B">
              <w:rPr>
                <w:rFonts w:eastAsia="Times New Roman"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bottom"/>
            <w:hideMark/>
          </w:tcPr>
          <w:p w14:paraId="2ECB7DDF" w14:textId="1EE2BCBA"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1.0360</w:t>
            </w:r>
          </w:p>
        </w:tc>
        <w:tc>
          <w:tcPr>
            <w:tcW w:w="0" w:type="auto"/>
            <w:tcBorders>
              <w:top w:val="nil"/>
              <w:left w:val="nil"/>
              <w:bottom w:val="nil"/>
              <w:right w:val="nil"/>
            </w:tcBorders>
            <w:shd w:val="clear" w:color="auto" w:fill="auto"/>
            <w:noWrap/>
            <w:vAlign w:val="bottom"/>
            <w:hideMark/>
          </w:tcPr>
          <w:p w14:paraId="4FA8A6CF" w14:textId="672AA422"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0.6517</w:t>
            </w:r>
          </w:p>
        </w:tc>
        <w:tc>
          <w:tcPr>
            <w:tcW w:w="0" w:type="auto"/>
            <w:tcBorders>
              <w:top w:val="nil"/>
              <w:left w:val="nil"/>
              <w:bottom w:val="nil"/>
              <w:right w:val="nil"/>
            </w:tcBorders>
            <w:shd w:val="clear" w:color="auto" w:fill="auto"/>
            <w:noWrap/>
            <w:vAlign w:val="bottom"/>
            <w:hideMark/>
          </w:tcPr>
          <w:p w14:paraId="14142207" w14:textId="755B31B5"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0.5024</w:t>
            </w:r>
          </w:p>
        </w:tc>
        <w:tc>
          <w:tcPr>
            <w:tcW w:w="0" w:type="auto"/>
            <w:tcBorders>
              <w:top w:val="nil"/>
              <w:left w:val="nil"/>
              <w:bottom w:val="nil"/>
              <w:right w:val="nil"/>
            </w:tcBorders>
            <w:shd w:val="clear" w:color="auto" w:fill="auto"/>
            <w:noWrap/>
            <w:vAlign w:val="bottom"/>
            <w:hideMark/>
          </w:tcPr>
          <w:p w14:paraId="636A1D50" w14:textId="71F79DD6"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0.7300</w:t>
            </w:r>
          </w:p>
        </w:tc>
      </w:tr>
      <w:tr w:rsidR="00037F3B" w:rsidRPr="00037F3B" w14:paraId="7C7E6ACC"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302DDEFD"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Exocanthion</w:t>
            </w:r>
            <w:proofErr w:type="spellEnd"/>
            <w:r w:rsidRPr="00037F3B">
              <w:rPr>
                <w:rFonts w:eastAsia="Times New Roman"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bottom"/>
            <w:hideMark/>
          </w:tcPr>
          <w:p w14:paraId="6AD06EB1" w14:textId="1877E6F1"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0.9081</w:t>
            </w:r>
          </w:p>
        </w:tc>
        <w:tc>
          <w:tcPr>
            <w:tcW w:w="0" w:type="auto"/>
            <w:tcBorders>
              <w:top w:val="nil"/>
              <w:left w:val="nil"/>
              <w:bottom w:val="nil"/>
              <w:right w:val="nil"/>
            </w:tcBorders>
            <w:shd w:val="clear" w:color="auto" w:fill="auto"/>
            <w:noWrap/>
            <w:vAlign w:val="bottom"/>
            <w:hideMark/>
          </w:tcPr>
          <w:p w14:paraId="593373E3" w14:textId="12596358"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0.7362</w:t>
            </w:r>
          </w:p>
        </w:tc>
        <w:tc>
          <w:tcPr>
            <w:tcW w:w="0" w:type="auto"/>
            <w:tcBorders>
              <w:top w:val="nil"/>
              <w:left w:val="nil"/>
              <w:bottom w:val="nil"/>
              <w:right w:val="nil"/>
            </w:tcBorders>
            <w:shd w:val="clear" w:color="auto" w:fill="auto"/>
            <w:noWrap/>
            <w:vAlign w:val="bottom"/>
            <w:hideMark/>
          </w:tcPr>
          <w:p w14:paraId="25F1A169" w14:textId="0F7CED94"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0.8761</w:t>
            </w:r>
          </w:p>
        </w:tc>
        <w:tc>
          <w:tcPr>
            <w:tcW w:w="0" w:type="auto"/>
            <w:tcBorders>
              <w:top w:val="nil"/>
              <w:left w:val="nil"/>
              <w:bottom w:val="nil"/>
              <w:right w:val="nil"/>
            </w:tcBorders>
            <w:shd w:val="clear" w:color="auto" w:fill="auto"/>
            <w:noWrap/>
            <w:vAlign w:val="bottom"/>
            <w:hideMark/>
          </w:tcPr>
          <w:p w14:paraId="41C9F9BC" w14:textId="5DAC71DF"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0.8401</w:t>
            </w:r>
          </w:p>
        </w:tc>
      </w:tr>
      <w:tr w:rsidR="00037F3B" w:rsidRPr="00037F3B" w14:paraId="25BCDCFE"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18D41B95"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Exocanthion</w:t>
            </w:r>
            <w:proofErr w:type="spellEnd"/>
            <w:r w:rsidRPr="00037F3B">
              <w:rPr>
                <w:rFonts w:eastAsia="Times New Roman"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bottom"/>
            <w:hideMark/>
          </w:tcPr>
          <w:p w14:paraId="1C32E631" w14:textId="068F2B39"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0.9421</w:t>
            </w:r>
          </w:p>
        </w:tc>
        <w:tc>
          <w:tcPr>
            <w:tcW w:w="0" w:type="auto"/>
            <w:tcBorders>
              <w:top w:val="nil"/>
              <w:left w:val="nil"/>
              <w:bottom w:val="nil"/>
              <w:right w:val="nil"/>
            </w:tcBorders>
            <w:shd w:val="clear" w:color="auto" w:fill="auto"/>
            <w:noWrap/>
            <w:vAlign w:val="bottom"/>
            <w:hideMark/>
          </w:tcPr>
          <w:p w14:paraId="67B5AF14" w14:textId="047264EB"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0.6537</w:t>
            </w:r>
          </w:p>
        </w:tc>
        <w:tc>
          <w:tcPr>
            <w:tcW w:w="0" w:type="auto"/>
            <w:tcBorders>
              <w:top w:val="nil"/>
              <w:left w:val="nil"/>
              <w:bottom w:val="nil"/>
              <w:right w:val="nil"/>
            </w:tcBorders>
            <w:shd w:val="clear" w:color="auto" w:fill="auto"/>
            <w:noWrap/>
            <w:vAlign w:val="bottom"/>
            <w:hideMark/>
          </w:tcPr>
          <w:p w14:paraId="400A84D5" w14:textId="2540C4A7"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0.9457</w:t>
            </w:r>
          </w:p>
        </w:tc>
        <w:tc>
          <w:tcPr>
            <w:tcW w:w="0" w:type="auto"/>
            <w:tcBorders>
              <w:top w:val="nil"/>
              <w:left w:val="nil"/>
              <w:bottom w:val="nil"/>
              <w:right w:val="nil"/>
            </w:tcBorders>
            <w:shd w:val="clear" w:color="auto" w:fill="auto"/>
            <w:noWrap/>
            <w:vAlign w:val="bottom"/>
            <w:hideMark/>
          </w:tcPr>
          <w:p w14:paraId="6E96AECD" w14:textId="62494110"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0.8472</w:t>
            </w:r>
          </w:p>
        </w:tc>
      </w:tr>
      <w:tr w:rsidR="00037F3B" w:rsidRPr="00037F3B" w14:paraId="0A590599"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5976D31D" w14:textId="77777777" w:rsidR="00037F3B" w:rsidRPr="00037F3B" w:rsidRDefault="00037F3B" w:rsidP="00037F3B">
            <w:pPr>
              <w:spacing w:before="0" w:after="0"/>
              <w:jc w:val="center"/>
              <w:rPr>
                <w:rFonts w:eastAsia="Times New Roman" w:cs="Times New Roman"/>
                <w:i/>
                <w:color w:val="000000"/>
                <w:szCs w:val="24"/>
              </w:rPr>
            </w:pPr>
            <w:r w:rsidRPr="00037F3B">
              <w:rPr>
                <w:rFonts w:eastAsia="Times New Roman" w:cs="Times New Roman"/>
                <w:i/>
                <w:color w:val="000000"/>
                <w:szCs w:val="24"/>
              </w:rPr>
              <w:t>Glabella</w:t>
            </w:r>
          </w:p>
        </w:tc>
        <w:tc>
          <w:tcPr>
            <w:tcW w:w="0" w:type="auto"/>
            <w:tcBorders>
              <w:top w:val="nil"/>
              <w:left w:val="single" w:sz="4" w:space="0" w:color="auto"/>
              <w:bottom w:val="nil"/>
              <w:right w:val="nil"/>
            </w:tcBorders>
            <w:shd w:val="clear" w:color="auto" w:fill="auto"/>
            <w:noWrap/>
            <w:vAlign w:val="bottom"/>
            <w:hideMark/>
          </w:tcPr>
          <w:p w14:paraId="3E8DED61" w14:textId="74EF08CA"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0.4806</w:t>
            </w:r>
          </w:p>
        </w:tc>
        <w:tc>
          <w:tcPr>
            <w:tcW w:w="0" w:type="auto"/>
            <w:tcBorders>
              <w:top w:val="nil"/>
              <w:left w:val="nil"/>
              <w:bottom w:val="nil"/>
              <w:right w:val="nil"/>
            </w:tcBorders>
            <w:shd w:val="clear" w:color="auto" w:fill="auto"/>
            <w:noWrap/>
            <w:vAlign w:val="bottom"/>
            <w:hideMark/>
          </w:tcPr>
          <w:p w14:paraId="65D88704" w14:textId="274CBE34"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1.3053</w:t>
            </w:r>
          </w:p>
        </w:tc>
        <w:tc>
          <w:tcPr>
            <w:tcW w:w="0" w:type="auto"/>
            <w:tcBorders>
              <w:top w:val="nil"/>
              <w:left w:val="nil"/>
              <w:bottom w:val="nil"/>
              <w:right w:val="nil"/>
            </w:tcBorders>
            <w:shd w:val="clear" w:color="auto" w:fill="auto"/>
            <w:noWrap/>
            <w:vAlign w:val="bottom"/>
            <w:hideMark/>
          </w:tcPr>
          <w:p w14:paraId="3EC08A0E" w14:textId="44545E77"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0.5583</w:t>
            </w:r>
          </w:p>
        </w:tc>
        <w:tc>
          <w:tcPr>
            <w:tcW w:w="0" w:type="auto"/>
            <w:tcBorders>
              <w:top w:val="nil"/>
              <w:left w:val="nil"/>
              <w:bottom w:val="nil"/>
              <w:right w:val="nil"/>
            </w:tcBorders>
            <w:shd w:val="clear" w:color="auto" w:fill="auto"/>
            <w:noWrap/>
            <w:vAlign w:val="bottom"/>
            <w:hideMark/>
          </w:tcPr>
          <w:p w14:paraId="7B7D209C" w14:textId="128B5F78"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0.7814</w:t>
            </w:r>
          </w:p>
        </w:tc>
      </w:tr>
      <w:tr w:rsidR="00037F3B" w:rsidRPr="00037F3B" w14:paraId="4E81EDAA"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14387B0D"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Labiale</w:t>
            </w:r>
            <w:proofErr w:type="spellEnd"/>
            <w:r w:rsidRPr="00037F3B">
              <w:rPr>
                <w:rFonts w:eastAsia="Times New Roman" w:cs="Times New Roman"/>
                <w:i/>
                <w:color w:val="000000"/>
                <w:szCs w:val="24"/>
              </w:rPr>
              <w:t xml:space="preserve"> </w:t>
            </w:r>
            <w:proofErr w:type="spellStart"/>
            <w:r w:rsidRPr="00037F3B">
              <w:rPr>
                <w:rFonts w:eastAsia="Times New Roman" w:cs="Times New Roman"/>
                <w:i/>
                <w:color w:val="000000"/>
                <w:szCs w:val="24"/>
              </w:rPr>
              <w:t>inferius</w:t>
            </w:r>
            <w:proofErr w:type="spellEnd"/>
          </w:p>
        </w:tc>
        <w:tc>
          <w:tcPr>
            <w:tcW w:w="0" w:type="auto"/>
            <w:tcBorders>
              <w:top w:val="nil"/>
              <w:left w:val="single" w:sz="4" w:space="0" w:color="auto"/>
              <w:bottom w:val="nil"/>
              <w:right w:val="nil"/>
            </w:tcBorders>
            <w:shd w:val="clear" w:color="auto" w:fill="auto"/>
            <w:noWrap/>
            <w:vAlign w:val="bottom"/>
            <w:hideMark/>
          </w:tcPr>
          <w:p w14:paraId="55D56B9A" w14:textId="5794BBA9"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0.4560</w:t>
            </w:r>
          </w:p>
        </w:tc>
        <w:tc>
          <w:tcPr>
            <w:tcW w:w="0" w:type="auto"/>
            <w:tcBorders>
              <w:top w:val="nil"/>
              <w:left w:val="nil"/>
              <w:bottom w:val="nil"/>
              <w:right w:val="nil"/>
            </w:tcBorders>
            <w:shd w:val="clear" w:color="auto" w:fill="auto"/>
            <w:noWrap/>
            <w:vAlign w:val="bottom"/>
            <w:hideMark/>
          </w:tcPr>
          <w:p w14:paraId="778DD087" w14:textId="3A63B0DD"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0.7216</w:t>
            </w:r>
          </w:p>
        </w:tc>
        <w:tc>
          <w:tcPr>
            <w:tcW w:w="0" w:type="auto"/>
            <w:tcBorders>
              <w:top w:val="nil"/>
              <w:left w:val="nil"/>
              <w:bottom w:val="nil"/>
              <w:right w:val="nil"/>
            </w:tcBorders>
            <w:shd w:val="clear" w:color="auto" w:fill="auto"/>
            <w:noWrap/>
            <w:vAlign w:val="bottom"/>
            <w:hideMark/>
          </w:tcPr>
          <w:p w14:paraId="1685C63A" w14:textId="0FD25967"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0.4756</w:t>
            </w:r>
          </w:p>
        </w:tc>
        <w:tc>
          <w:tcPr>
            <w:tcW w:w="0" w:type="auto"/>
            <w:tcBorders>
              <w:top w:val="nil"/>
              <w:left w:val="nil"/>
              <w:bottom w:val="nil"/>
              <w:right w:val="nil"/>
            </w:tcBorders>
            <w:shd w:val="clear" w:color="auto" w:fill="auto"/>
            <w:noWrap/>
            <w:vAlign w:val="bottom"/>
            <w:hideMark/>
          </w:tcPr>
          <w:p w14:paraId="25126A3A" w14:textId="40EB96E1"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0.5511</w:t>
            </w:r>
          </w:p>
        </w:tc>
      </w:tr>
      <w:tr w:rsidR="00037F3B" w:rsidRPr="00037F3B" w14:paraId="65439A97"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69876E3E"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Labiale</w:t>
            </w:r>
            <w:proofErr w:type="spellEnd"/>
            <w:r w:rsidRPr="00037F3B">
              <w:rPr>
                <w:rFonts w:eastAsia="Times New Roman" w:cs="Times New Roman"/>
                <w:i/>
                <w:color w:val="000000"/>
                <w:szCs w:val="24"/>
              </w:rPr>
              <w:t xml:space="preserve"> </w:t>
            </w:r>
            <w:proofErr w:type="spellStart"/>
            <w:r w:rsidRPr="00037F3B">
              <w:rPr>
                <w:rFonts w:eastAsia="Times New Roman" w:cs="Times New Roman"/>
                <w:i/>
                <w:color w:val="000000"/>
                <w:szCs w:val="24"/>
              </w:rPr>
              <w:t>superius</w:t>
            </w:r>
            <w:proofErr w:type="spellEnd"/>
          </w:p>
        </w:tc>
        <w:tc>
          <w:tcPr>
            <w:tcW w:w="0" w:type="auto"/>
            <w:tcBorders>
              <w:top w:val="nil"/>
              <w:left w:val="single" w:sz="4" w:space="0" w:color="auto"/>
              <w:bottom w:val="nil"/>
              <w:right w:val="nil"/>
            </w:tcBorders>
            <w:shd w:val="clear" w:color="auto" w:fill="auto"/>
            <w:noWrap/>
            <w:vAlign w:val="bottom"/>
            <w:hideMark/>
          </w:tcPr>
          <w:p w14:paraId="0B9D386A" w14:textId="365E6606"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0.5887</w:t>
            </w:r>
          </w:p>
        </w:tc>
        <w:tc>
          <w:tcPr>
            <w:tcW w:w="0" w:type="auto"/>
            <w:tcBorders>
              <w:top w:val="nil"/>
              <w:left w:val="nil"/>
              <w:bottom w:val="nil"/>
              <w:right w:val="nil"/>
            </w:tcBorders>
            <w:shd w:val="clear" w:color="auto" w:fill="auto"/>
            <w:noWrap/>
            <w:vAlign w:val="bottom"/>
            <w:hideMark/>
          </w:tcPr>
          <w:p w14:paraId="2989DF99" w14:textId="731B3CF4"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0.8055</w:t>
            </w:r>
          </w:p>
        </w:tc>
        <w:tc>
          <w:tcPr>
            <w:tcW w:w="0" w:type="auto"/>
            <w:tcBorders>
              <w:top w:val="nil"/>
              <w:left w:val="nil"/>
              <w:bottom w:val="nil"/>
              <w:right w:val="nil"/>
            </w:tcBorders>
            <w:shd w:val="clear" w:color="auto" w:fill="auto"/>
            <w:noWrap/>
            <w:vAlign w:val="bottom"/>
            <w:hideMark/>
          </w:tcPr>
          <w:p w14:paraId="2953C70D" w14:textId="1634281E"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0.3319</w:t>
            </w:r>
          </w:p>
        </w:tc>
        <w:tc>
          <w:tcPr>
            <w:tcW w:w="0" w:type="auto"/>
            <w:tcBorders>
              <w:top w:val="nil"/>
              <w:left w:val="nil"/>
              <w:bottom w:val="nil"/>
              <w:right w:val="nil"/>
            </w:tcBorders>
            <w:shd w:val="clear" w:color="auto" w:fill="auto"/>
            <w:noWrap/>
            <w:vAlign w:val="bottom"/>
            <w:hideMark/>
          </w:tcPr>
          <w:p w14:paraId="0E0808BB" w14:textId="469242ED"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0.5754</w:t>
            </w:r>
          </w:p>
        </w:tc>
      </w:tr>
      <w:tr w:rsidR="00037F3B" w:rsidRPr="00037F3B" w14:paraId="505E2D97"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6D8E7695"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Nasion</w:t>
            </w:r>
            <w:proofErr w:type="spellEnd"/>
          </w:p>
        </w:tc>
        <w:tc>
          <w:tcPr>
            <w:tcW w:w="0" w:type="auto"/>
            <w:tcBorders>
              <w:top w:val="nil"/>
              <w:left w:val="single" w:sz="4" w:space="0" w:color="auto"/>
              <w:bottom w:val="nil"/>
              <w:right w:val="nil"/>
            </w:tcBorders>
            <w:shd w:val="clear" w:color="auto" w:fill="auto"/>
            <w:noWrap/>
            <w:vAlign w:val="bottom"/>
            <w:hideMark/>
          </w:tcPr>
          <w:p w14:paraId="0D682945" w14:textId="4B03A527"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0.3543</w:t>
            </w:r>
          </w:p>
        </w:tc>
        <w:tc>
          <w:tcPr>
            <w:tcW w:w="0" w:type="auto"/>
            <w:tcBorders>
              <w:top w:val="nil"/>
              <w:left w:val="nil"/>
              <w:bottom w:val="nil"/>
              <w:right w:val="nil"/>
            </w:tcBorders>
            <w:shd w:val="clear" w:color="auto" w:fill="auto"/>
            <w:noWrap/>
            <w:vAlign w:val="bottom"/>
            <w:hideMark/>
          </w:tcPr>
          <w:p w14:paraId="7003E859" w14:textId="694D5142"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0.9732</w:t>
            </w:r>
          </w:p>
        </w:tc>
        <w:tc>
          <w:tcPr>
            <w:tcW w:w="0" w:type="auto"/>
            <w:tcBorders>
              <w:top w:val="nil"/>
              <w:left w:val="nil"/>
              <w:bottom w:val="nil"/>
              <w:right w:val="nil"/>
            </w:tcBorders>
            <w:shd w:val="clear" w:color="auto" w:fill="auto"/>
            <w:noWrap/>
            <w:vAlign w:val="bottom"/>
            <w:hideMark/>
          </w:tcPr>
          <w:p w14:paraId="60F58595" w14:textId="07290122"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0.4748</w:t>
            </w:r>
          </w:p>
        </w:tc>
        <w:tc>
          <w:tcPr>
            <w:tcW w:w="0" w:type="auto"/>
            <w:tcBorders>
              <w:top w:val="nil"/>
              <w:left w:val="nil"/>
              <w:bottom w:val="nil"/>
              <w:right w:val="nil"/>
            </w:tcBorders>
            <w:shd w:val="clear" w:color="auto" w:fill="auto"/>
            <w:noWrap/>
            <w:vAlign w:val="bottom"/>
            <w:hideMark/>
          </w:tcPr>
          <w:p w14:paraId="46128AA8" w14:textId="36F3B2DD"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0.6008</w:t>
            </w:r>
          </w:p>
        </w:tc>
      </w:tr>
      <w:tr w:rsidR="00037F3B" w:rsidRPr="00037F3B" w14:paraId="2E79C984"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4807DC89" w14:textId="77777777" w:rsidR="00037F3B" w:rsidRPr="00037F3B" w:rsidRDefault="00037F3B" w:rsidP="00037F3B">
            <w:pPr>
              <w:spacing w:before="0" w:after="0"/>
              <w:jc w:val="center"/>
              <w:rPr>
                <w:rFonts w:eastAsia="Times New Roman" w:cs="Times New Roman"/>
                <w:i/>
                <w:color w:val="000000"/>
                <w:szCs w:val="24"/>
              </w:rPr>
            </w:pPr>
            <w:r w:rsidRPr="00037F3B">
              <w:rPr>
                <w:rFonts w:eastAsia="Times New Roman" w:cs="Times New Roman"/>
                <w:i/>
                <w:color w:val="000000"/>
                <w:szCs w:val="24"/>
              </w:rPr>
              <w:t>Pogonion</w:t>
            </w:r>
          </w:p>
        </w:tc>
        <w:tc>
          <w:tcPr>
            <w:tcW w:w="0" w:type="auto"/>
            <w:tcBorders>
              <w:top w:val="nil"/>
              <w:left w:val="single" w:sz="4" w:space="0" w:color="auto"/>
              <w:bottom w:val="nil"/>
              <w:right w:val="nil"/>
            </w:tcBorders>
            <w:shd w:val="clear" w:color="auto" w:fill="auto"/>
            <w:noWrap/>
            <w:vAlign w:val="bottom"/>
            <w:hideMark/>
          </w:tcPr>
          <w:p w14:paraId="70A45613" w14:textId="29DFC81C"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0.4313</w:t>
            </w:r>
          </w:p>
        </w:tc>
        <w:tc>
          <w:tcPr>
            <w:tcW w:w="0" w:type="auto"/>
            <w:tcBorders>
              <w:top w:val="nil"/>
              <w:left w:val="nil"/>
              <w:bottom w:val="nil"/>
              <w:right w:val="nil"/>
            </w:tcBorders>
            <w:shd w:val="clear" w:color="auto" w:fill="auto"/>
            <w:noWrap/>
            <w:vAlign w:val="bottom"/>
            <w:hideMark/>
          </w:tcPr>
          <w:p w14:paraId="6B86FCBA" w14:textId="471DABDE"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1.0009</w:t>
            </w:r>
          </w:p>
        </w:tc>
        <w:tc>
          <w:tcPr>
            <w:tcW w:w="0" w:type="auto"/>
            <w:tcBorders>
              <w:top w:val="nil"/>
              <w:left w:val="nil"/>
              <w:bottom w:val="nil"/>
              <w:right w:val="nil"/>
            </w:tcBorders>
            <w:shd w:val="clear" w:color="auto" w:fill="auto"/>
            <w:noWrap/>
            <w:vAlign w:val="bottom"/>
            <w:hideMark/>
          </w:tcPr>
          <w:p w14:paraId="349A6614" w14:textId="236092CB"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0.3791</w:t>
            </w:r>
          </w:p>
        </w:tc>
        <w:tc>
          <w:tcPr>
            <w:tcW w:w="0" w:type="auto"/>
            <w:tcBorders>
              <w:top w:val="nil"/>
              <w:left w:val="nil"/>
              <w:bottom w:val="nil"/>
              <w:right w:val="nil"/>
            </w:tcBorders>
            <w:shd w:val="clear" w:color="auto" w:fill="auto"/>
            <w:noWrap/>
            <w:vAlign w:val="bottom"/>
            <w:hideMark/>
          </w:tcPr>
          <w:p w14:paraId="224AE682" w14:textId="65C48A07"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0.6038</w:t>
            </w:r>
          </w:p>
        </w:tc>
      </w:tr>
      <w:tr w:rsidR="00037F3B" w:rsidRPr="00037F3B" w14:paraId="4F69103C"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1134A0F3"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Pronasale</w:t>
            </w:r>
            <w:proofErr w:type="spellEnd"/>
          </w:p>
        </w:tc>
        <w:tc>
          <w:tcPr>
            <w:tcW w:w="0" w:type="auto"/>
            <w:tcBorders>
              <w:top w:val="nil"/>
              <w:left w:val="single" w:sz="4" w:space="0" w:color="auto"/>
              <w:bottom w:val="nil"/>
              <w:right w:val="nil"/>
            </w:tcBorders>
            <w:shd w:val="clear" w:color="auto" w:fill="auto"/>
            <w:noWrap/>
            <w:vAlign w:val="bottom"/>
            <w:hideMark/>
          </w:tcPr>
          <w:p w14:paraId="2B0F5582" w14:textId="768FA87F"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0.3987</w:t>
            </w:r>
          </w:p>
        </w:tc>
        <w:tc>
          <w:tcPr>
            <w:tcW w:w="0" w:type="auto"/>
            <w:tcBorders>
              <w:top w:val="nil"/>
              <w:left w:val="nil"/>
              <w:bottom w:val="nil"/>
              <w:right w:val="nil"/>
            </w:tcBorders>
            <w:shd w:val="clear" w:color="auto" w:fill="auto"/>
            <w:noWrap/>
            <w:vAlign w:val="bottom"/>
            <w:hideMark/>
          </w:tcPr>
          <w:p w14:paraId="06501DCB" w14:textId="30F9D6CF"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0.5606</w:t>
            </w:r>
          </w:p>
        </w:tc>
        <w:tc>
          <w:tcPr>
            <w:tcW w:w="0" w:type="auto"/>
            <w:tcBorders>
              <w:top w:val="nil"/>
              <w:left w:val="nil"/>
              <w:bottom w:val="nil"/>
              <w:right w:val="nil"/>
            </w:tcBorders>
            <w:shd w:val="clear" w:color="auto" w:fill="auto"/>
            <w:noWrap/>
            <w:vAlign w:val="bottom"/>
            <w:hideMark/>
          </w:tcPr>
          <w:p w14:paraId="4A93A5C0" w14:textId="0A03B973"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0.2827</w:t>
            </w:r>
          </w:p>
        </w:tc>
        <w:tc>
          <w:tcPr>
            <w:tcW w:w="0" w:type="auto"/>
            <w:tcBorders>
              <w:top w:val="nil"/>
              <w:left w:val="nil"/>
              <w:bottom w:val="nil"/>
              <w:right w:val="nil"/>
            </w:tcBorders>
            <w:shd w:val="clear" w:color="auto" w:fill="auto"/>
            <w:noWrap/>
            <w:vAlign w:val="bottom"/>
            <w:hideMark/>
          </w:tcPr>
          <w:p w14:paraId="1D4A88A6" w14:textId="0C084B3C"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0.4140</w:t>
            </w:r>
          </w:p>
        </w:tc>
      </w:tr>
      <w:tr w:rsidR="00037F3B" w:rsidRPr="00037F3B" w14:paraId="29AF08F2"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0CA0B607"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Subalare</w:t>
            </w:r>
            <w:proofErr w:type="spellEnd"/>
            <w:r w:rsidRPr="00037F3B">
              <w:rPr>
                <w:rFonts w:eastAsia="Times New Roman"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bottom"/>
            <w:hideMark/>
          </w:tcPr>
          <w:p w14:paraId="0C73D10F" w14:textId="312BFE96"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0.7271</w:t>
            </w:r>
          </w:p>
        </w:tc>
        <w:tc>
          <w:tcPr>
            <w:tcW w:w="0" w:type="auto"/>
            <w:tcBorders>
              <w:top w:val="nil"/>
              <w:left w:val="nil"/>
              <w:bottom w:val="nil"/>
              <w:right w:val="nil"/>
            </w:tcBorders>
            <w:shd w:val="clear" w:color="auto" w:fill="auto"/>
            <w:noWrap/>
            <w:vAlign w:val="bottom"/>
            <w:hideMark/>
          </w:tcPr>
          <w:p w14:paraId="5227EDDC" w14:textId="4AEDDDC7"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0.4349</w:t>
            </w:r>
          </w:p>
        </w:tc>
        <w:tc>
          <w:tcPr>
            <w:tcW w:w="0" w:type="auto"/>
            <w:tcBorders>
              <w:top w:val="nil"/>
              <w:left w:val="nil"/>
              <w:bottom w:val="nil"/>
              <w:right w:val="nil"/>
            </w:tcBorders>
            <w:shd w:val="clear" w:color="auto" w:fill="auto"/>
            <w:noWrap/>
            <w:vAlign w:val="bottom"/>
            <w:hideMark/>
          </w:tcPr>
          <w:p w14:paraId="60DD00B7" w14:textId="248CD970"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0.5570</w:t>
            </w:r>
          </w:p>
        </w:tc>
        <w:tc>
          <w:tcPr>
            <w:tcW w:w="0" w:type="auto"/>
            <w:tcBorders>
              <w:top w:val="nil"/>
              <w:left w:val="nil"/>
              <w:bottom w:val="nil"/>
              <w:right w:val="nil"/>
            </w:tcBorders>
            <w:shd w:val="clear" w:color="auto" w:fill="auto"/>
            <w:noWrap/>
            <w:vAlign w:val="bottom"/>
            <w:hideMark/>
          </w:tcPr>
          <w:p w14:paraId="1971469F" w14:textId="6D2A30D7"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0.5730</w:t>
            </w:r>
          </w:p>
        </w:tc>
      </w:tr>
      <w:tr w:rsidR="00037F3B" w:rsidRPr="00037F3B" w14:paraId="5C2CF3D3"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3AF6F4D2"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Subalare</w:t>
            </w:r>
            <w:proofErr w:type="spellEnd"/>
            <w:r w:rsidRPr="00037F3B">
              <w:rPr>
                <w:rFonts w:eastAsia="Times New Roman"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bottom"/>
            <w:hideMark/>
          </w:tcPr>
          <w:p w14:paraId="2F1AEC04" w14:textId="578068D5"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0.6526</w:t>
            </w:r>
          </w:p>
        </w:tc>
        <w:tc>
          <w:tcPr>
            <w:tcW w:w="0" w:type="auto"/>
            <w:tcBorders>
              <w:top w:val="nil"/>
              <w:left w:val="nil"/>
              <w:bottom w:val="nil"/>
              <w:right w:val="nil"/>
            </w:tcBorders>
            <w:shd w:val="clear" w:color="auto" w:fill="auto"/>
            <w:noWrap/>
            <w:vAlign w:val="bottom"/>
            <w:hideMark/>
          </w:tcPr>
          <w:p w14:paraId="36DD131F" w14:textId="38390EA1"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0.4329</w:t>
            </w:r>
          </w:p>
        </w:tc>
        <w:tc>
          <w:tcPr>
            <w:tcW w:w="0" w:type="auto"/>
            <w:tcBorders>
              <w:top w:val="nil"/>
              <w:left w:val="nil"/>
              <w:bottom w:val="nil"/>
              <w:right w:val="nil"/>
            </w:tcBorders>
            <w:shd w:val="clear" w:color="auto" w:fill="auto"/>
            <w:noWrap/>
            <w:vAlign w:val="bottom"/>
            <w:hideMark/>
          </w:tcPr>
          <w:p w14:paraId="5A33528B" w14:textId="28DD8E2D"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0.6008</w:t>
            </w:r>
          </w:p>
        </w:tc>
        <w:tc>
          <w:tcPr>
            <w:tcW w:w="0" w:type="auto"/>
            <w:tcBorders>
              <w:top w:val="nil"/>
              <w:left w:val="nil"/>
              <w:bottom w:val="nil"/>
              <w:right w:val="nil"/>
            </w:tcBorders>
            <w:shd w:val="clear" w:color="auto" w:fill="auto"/>
            <w:noWrap/>
            <w:vAlign w:val="bottom"/>
            <w:hideMark/>
          </w:tcPr>
          <w:p w14:paraId="7DF286DE" w14:textId="6F3CEAC5"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0.5621</w:t>
            </w:r>
          </w:p>
        </w:tc>
      </w:tr>
      <w:tr w:rsidR="00037F3B" w:rsidRPr="00037F3B" w14:paraId="431E0B6F"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4392C530"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Subnasale</w:t>
            </w:r>
            <w:proofErr w:type="spellEnd"/>
          </w:p>
        </w:tc>
        <w:tc>
          <w:tcPr>
            <w:tcW w:w="0" w:type="auto"/>
            <w:tcBorders>
              <w:top w:val="nil"/>
              <w:left w:val="single" w:sz="4" w:space="0" w:color="auto"/>
              <w:bottom w:val="nil"/>
              <w:right w:val="nil"/>
            </w:tcBorders>
            <w:shd w:val="clear" w:color="auto" w:fill="auto"/>
            <w:noWrap/>
            <w:vAlign w:val="bottom"/>
            <w:hideMark/>
          </w:tcPr>
          <w:p w14:paraId="70A38C9D" w14:textId="2A8F54C0"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0.3239</w:t>
            </w:r>
          </w:p>
        </w:tc>
        <w:tc>
          <w:tcPr>
            <w:tcW w:w="0" w:type="auto"/>
            <w:tcBorders>
              <w:top w:val="nil"/>
              <w:left w:val="nil"/>
              <w:bottom w:val="nil"/>
              <w:right w:val="nil"/>
            </w:tcBorders>
            <w:shd w:val="clear" w:color="auto" w:fill="auto"/>
            <w:noWrap/>
            <w:vAlign w:val="bottom"/>
            <w:hideMark/>
          </w:tcPr>
          <w:p w14:paraId="4D565C7E" w14:textId="0EC80543"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0.4752</w:t>
            </w:r>
          </w:p>
        </w:tc>
        <w:tc>
          <w:tcPr>
            <w:tcW w:w="0" w:type="auto"/>
            <w:tcBorders>
              <w:top w:val="nil"/>
              <w:left w:val="nil"/>
              <w:bottom w:val="nil"/>
              <w:right w:val="nil"/>
            </w:tcBorders>
            <w:shd w:val="clear" w:color="auto" w:fill="auto"/>
            <w:noWrap/>
            <w:vAlign w:val="bottom"/>
            <w:hideMark/>
          </w:tcPr>
          <w:p w14:paraId="0527388D" w14:textId="56C63C3D"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0.2620</w:t>
            </w:r>
          </w:p>
        </w:tc>
        <w:tc>
          <w:tcPr>
            <w:tcW w:w="0" w:type="auto"/>
            <w:tcBorders>
              <w:top w:val="nil"/>
              <w:left w:val="nil"/>
              <w:bottom w:val="nil"/>
              <w:right w:val="nil"/>
            </w:tcBorders>
            <w:shd w:val="clear" w:color="auto" w:fill="auto"/>
            <w:noWrap/>
            <w:vAlign w:val="bottom"/>
            <w:hideMark/>
          </w:tcPr>
          <w:p w14:paraId="4CB1267B" w14:textId="79276BB5"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0.3537</w:t>
            </w:r>
          </w:p>
        </w:tc>
      </w:tr>
      <w:tr w:rsidR="00037F3B" w:rsidRPr="00037F3B" w14:paraId="02FB54AE"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72A9777D" w14:textId="77777777" w:rsidR="00037F3B" w:rsidRPr="00037F3B" w:rsidRDefault="00037F3B" w:rsidP="00037F3B">
            <w:pPr>
              <w:spacing w:before="0" w:after="0"/>
              <w:jc w:val="center"/>
              <w:rPr>
                <w:rFonts w:eastAsia="Times New Roman" w:cs="Times New Roman"/>
                <w:b/>
                <w:i/>
                <w:color w:val="000000"/>
                <w:szCs w:val="24"/>
              </w:rPr>
            </w:pPr>
            <w:r w:rsidRPr="00037F3B">
              <w:rPr>
                <w:rFonts w:eastAsia="Times New Roman" w:cs="Times New Roman"/>
                <w:b/>
                <w:i/>
                <w:color w:val="000000"/>
                <w:szCs w:val="24"/>
              </w:rPr>
              <w:t>Mean</w:t>
            </w:r>
          </w:p>
        </w:tc>
        <w:tc>
          <w:tcPr>
            <w:tcW w:w="0" w:type="auto"/>
            <w:tcBorders>
              <w:top w:val="nil"/>
              <w:left w:val="single" w:sz="4" w:space="0" w:color="auto"/>
              <w:bottom w:val="nil"/>
              <w:right w:val="nil"/>
            </w:tcBorders>
            <w:shd w:val="clear" w:color="auto" w:fill="auto"/>
            <w:noWrap/>
            <w:vAlign w:val="bottom"/>
            <w:hideMark/>
          </w:tcPr>
          <w:p w14:paraId="6A59F244" w14:textId="7B22FC67"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0.1605</w:t>
            </w:r>
          </w:p>
        </w:tc>
        <w:tc>
          <w:tcPr>
            <w:tcW w:w="0" w:type="auto"/>
            <w:tcBorders>
              <w:top w:val="nil"/>
              <w:left w:val="nil"/>
              <w:bottom w:val="nil"/>
              <w:right w:val="nil"/>
            </w:tcBorders>
            <w:shd w:val="clear" w:color="auto" w:fill="auto"/>
            <w:noWrap/>
            <w:vAlign w:val="bottom"/>
            <w:hideMark/>
          </w:tcPr>
          <w:p w14:paraId="17AFFE49" w14:textId="315A6CD3"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0.5233</w:t>
            </w:r>
          </w:p>
        </w:tc>
        <w:tc>
          <w:tcPr>
            <w:tcW w:w="0" w:type="auto"/>
            <w:tcBorders>
              <w:top w:val="nil"/>
              <w:left w:val="nil"/>
              <w:bottom w:val="nil"/>
              <w:right w:val="nil"/>
            </w:tcBorders>
            <w:shd w:val="clear" w:color="auto" w:fill="auto"/>
            <w:noWrap/>
            <w:vAlign w:val="bottom"/>
            <w:hideMark/>
          </w:tcPr>
          <w:p w14:paraId="55BAF95B" w14:textId="262BE17A"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0.6085</w:t>
            </w:r>
          </w:p>
        </w:tc>
        <w:tc>
          <w:tcPr>
            <w:tcW w:w="0" w:type="auto"/>
            <w:tcBorders>
              <w:top w:val="nil"/>
              <w:left w:val="nil"/>
              <w:bottom w:val="nil"/>
              <w:right w:val="nil"/>
            </w:tcBorders>
            <w:shd w:val="clear" w:color="auto" w:fill="auto"/>
            <w:noWrap/>
            <w:vAlign w:val="bottom"/>
            <w:hideMark/>
          </w:tcPr>
          <w:p w14:paraId="00FCF2CD" w14:textId="506F4008"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0.4308</w:t>
            </w:r>
          </w:p>
        </w:tc>
      </w:tr>
    </w:tbl>
    <w:p w14:paraId="399B7097" w14:textId="77777777" w:rsidR="00E23FA8" w:rsidRDefault="00E23FA8" w:rsidP="00916685"/>
    <w:p w14:paraId="5F691F2D" w14:textId="2BC63D7D" w:rsidR="00F14453" w:rsidRDefault="00F14453" w:rsidP="00F14453">
      <w:pPr>
        <w:pStyle w:val="Heading4"/>
      </w:pPr>
      <w:r>
        <w:t>Comparison of Arslan ML – Arslan Auto, Julie ML – Julie Auto, etc. 2 way comparison to make sure that the automatic landmarking doesn’t add error</w:t>
      </w:r>
    </w:p>
    <w:p w14:paraId="721F4DAB" w14:textId="779E857A" w:rsidR="002C07D1" w:rsidRDefault="002C07D1" w:rsidP="002C07D1">
      <w:pPr>
        <w:pStyle w:val="Heading4"/>
      </w:pPr>
      <w:r>
        <w:t>Comparison of inter-observer error</w:t>
      </w:r>
      <w:r w:rsidR="009441BD">
        <w:t>s</w:t>
      </w:r>
      <w:r>
        <w:t xml:space="preserve"> </w:t>
      </w:r>
      <w:r w:rsidR="00052E83">
        <w:t xml:space="preserve">(not sure if I want to keep this) </w:t>
      </w:r>
    </w:p>
    <w:p w14:paraId="6498D9BF" w14:textId="708C7FBB" w:rsidR="00AA611C" w:rsidRDefault="009441BD" w:rsidP="00904E53">
      <w:r>
        <w:t>As an illustration of the low errors involved in the automatic landmark placements, we calculated the inter-observer error between automatic landmark iterations trained using the average of observer AZ’s three landmark iterations and the average of observer JW’s three landmark iterations</w:t>
      </w:r>
      <w:r w:rsidR="006A0C6D">
        <w:t xml:space="preserve"> (Sup Table X)</w:t>
      </w:r>
      <w:r>
        <w:t>. These values can then be compared to the inter-observer error calculated using just the manual landmarks, described in section 2.3.4</w:t>
      </w:r>
      <w:r w:rsidR="007E77DC">
        <w:t>.</w:t>
      </w:r>
      <w:r>
        <w:t>1.</w:t>
      </w:r>
      <w:r w:rsidR="00AA611C">
        <w:t xml:space="preserve"> We additionally performed </w:t>
      </w:r>
      <w:proofErr w:type="spellStart"/>
      <w:r w:rsidR="00AA611C">
        <w:t>Levene’s</w:t>
      </w:r>
      <w:proofErr w:type="spellEnd"/>
      <w:r w:rsidR="00AA611C">
        <w:t xml:space="preserve"> test</w:t>
      </w:r>
      <w:r w:rsidR="00A23BB5">
        <w:t xml:space="preserve"> </w:t>
      </w:r>
      <w:r w:rsidR="00A23BB5">
        <w:fldChar w:fldCharType="begin" w:fldLock="1"/>
      </w:r>
      <w:r w:rsidR="005D578F">
        <w:instrText>ADDIN CSL_CITATION {"citationItems":[{"id":"ITEM-1","itemData":{"author":[{"dropping-particle":"","family":"Levene","given":"Howard","non-dropping-particle":"","parse-names":false,"suffix":""}],"container-title":"Contributions to Probability and Statistics: Essays in Honor of Harold Hotelling","editor":[{"dropping-particle":"","family":"Olkin","given":"Ingram","non-dropping-particle":"","parse-names":false,"suffix":""},{"dropping-particle":"","family":"Hotelling","given":"Harold","non-dropping-particle":"","parse-names":false,"suffix":""}],"id":"ITEM-1","issued":{"date-parts":[["1960"]]},"page":"278-292","publisher":"Stanford University Press","publisher-place":"Stanford","title":"Robust tests for equality of variances","type":"chapter"},"uris":["http://www.mendeley.com/documents/?uuid=0b2778f6-73dd-4dc2-bc60-416a62113c56"]}],"mendeley":{"formattedCitation":"(Levene, 1960)","plainTextFormattedCitation":"(Levene, 1960)","previouslyFormattedCitation":"(Levene, 1960)"},"properties":{"noteIndex":0},"schema":"https://github.com/citation-style-language/schema/raw/master/csl-citation.json"}</w:instrText>
      </w:r>
      <w:r w:rsidR="00A23BB5">
        <w:fldChar w:fldCharType="separate"/>
      </w:r>
      <w:r w:rsidR="00A23BB5" w:rsidRPr="00A23BB5">
        <w:rPr>
          <w:noProof/>
        </w:rPr>
        <w:t>(Levene, 1960)</w:t>
      </w:r>
      <w:r w:rsidR="00A23BB5">
        <w:fldChar w:fldCharType="end"/>
      </w:r>
      <w:r w:rsidR="00A23BB5">
        <w:t xml:space="preserve"> </w:t>
      </w:r>
      <w:r w:rsidR="00AA611C">
        <w:t xml:space="preserve">to determine if the variances of the inter-observer errors calculated using the manual and </w:t>
      </w:r>
      <w:r w:rsidR="00AA611C">
        <w:lastRenderedPageBreak/>
        <w:t xml:space="preserve">automatic landmarks were equal (the null hypothesis) or unequal (the alternative hypothesis; Table X). </w:t>
      </w:r>
    </w:p>
    <w:p w14:paraId="5696833B" w14:textId="4810229F" w:rsidR="00904E53" w:rsidRDefault="00AA611C" w:rsidP="00904E53">
      <w:r>
        <w:rPr>
          <w:b/>
        </w:rPr>
        <w:t xml:space="preserve">Table X. Comparison of inter-observer errors. </w:t>
      </w:r>
      <w:r>
        <w:t xml:space="preserve">The standard deviation between average landmark configurations for the manual and automatic landmarks averaged across scans as well as the F value and P value from performing a </w:t>
      </w:r>
      <w:proofErr w:type="spellStart"/>
      <w:r>
        <w:t>Levene’s</w:t>
      </w:r>
      <w:proofErr w:type="spellEnd"/>
      <w:r>
        <w:t xml:space="preserve"> test per landmark. </w:t>
      </w:r>
    </w:p>
    <w:tbl>
      <w:tblPr>
        <w:tblW w:w="0" w:type="auto"/>
        <w:tblLook w:val="04A0" w:firstRow="1" w:lastRow="0" w:firstColumn="1" w:lastColumn="0" w:noHBand="0" w:noVBand="1"/>
      </w:tblPr>
      <w:tblGrid>
        <w:gridCol w:w="2163"/>
        <w:gridCol w:w="1530"/>
        <w:gridCol w:w="1236"/>
        <w:gridCol w:w="996"/>
        <w:gridCol w:w="1330"/>
      </w:tblGrid>
      <w:tr w:rsidR="00BF03C6" w:rsidRPr="00BF03C6" w14:paraId="62824408" w14:textId="77777777" w:rsidTr="00AA611C">
        <w:trPr>
          <w:trHeight w:val="310"/>
        </w:trPr>
        <w:tc>
          <w:tcPr>
            <w:tcW w:w="0" w:type="auto"/>
            <w:tcBorders>
              <w:top w:val="nil"/>
              <w:left w:val="nil"/>
              <w:bottom w:val="single" w:sz="4" w:space="0" w:color="auto"/>
              <w:right w:val="single" w:sz="4" w:space="0" w:color="auto"/>
            </w:tcBorders>
            <w:vAlign w:val="center"/>
          </w:tcPr>
          <w:p w14:paraId="32CD7879" w14:textId="57F18D21"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Landmark</w:t>
            </w:r>
          </w:p>
        </w:tc>
        <w:tc>
          <w:tcPr>
            <w:tcW w:w="0" w:type="auto"/>
            <w:tcBorders>
              <w:top w:val="nil"/>
              <w:left w:val="single" w:sz="4" w:space="0" w:color="auto"/>
              <w:bottom w:val="single" w:sz="4" w:space="0" w:color="auto"/>
              <w:right w:val="nil"/>
            </w:tcBorders>
            <w:shd w:val="clear" w:color="auto" w:fill="auto"/>
            <w:noWrap/>
            <w:vAlign w:val="center"/>
            <w:hideMark/>
          </w:tcPr>
          <w:p w14:paraId="702BEAEA" w14:textId="33E8E509" w:rsidR="00BF03C6" w:rsidRPr="00BF03C6" w:rsidRDefault="00BF03C6" w:rsidP="00AA611C">
            <w:pPr>
              <w:spacing w:before="0" w:after="0"/>
              <w:jc w:val="center"/>
              <w:rPr>
                <w:rFonts w:eastAsia="Times New Roman" w:cs="Times New Roman"/>
                <w:i/>
                <w:color w:val="000000"/>
                <w:szCs w:val="24"/>
              </w:rPr>
            </w:pPr>
            <w:r w:rsidRPr="00BF03C6">
              <w:rPr>
                <w:rFonts w:eastAsia="Times New Roman" w:cs="Times New Roman"/>
                <w:i/>
                <w:color w:val="000000"/>
                <w:szCs w:val="24"/>
              </w:rPr>
              <w:t>Manual</w:t>
            </w:r>
            <w:r w:rsidRPr="00AA611C">
              <w:rPr>
                <w:rFonts w:eastAsia="Times New Roman" w:cs="Times New Roman"/>
                <w:i/>
                <w:color w:val="000000"/>
                <w:szCs w:val="24"/>
              </w:rPr>
              <w:t xml:space="preserve"> (mm)</w:t>
            </w:r>
          </w:p>
        </w:tc>
        <w:tc>
          <w:tcPr>
            <w:tcW w:w="0" w:type="auto"/>
            <w:tcBorders>
              <w:top w:val="nil"/>
              <w:left w:val="nil"/>
              <w:bottom w:val="single" w:sz="4" w:space="0" w:color="auto"/>
              <w:right w:val="nil"/>
            </w:tcBorders>
            <w:shd w:val="clear" w:color="auto" w:fill="auto"/>
            <w:noWrap/>
            <w:vAlign w:val="center"/>
            <w:hideMark/>
          </w:tcPr>
          <w:p w14:paraId="5FDFF516" w14:textId="4394FCED" w:rsidR="00BF03C6" w:rsidRPr="00BF03C6" w:rsidRDefault="00BF03C6" w:rsidP="00AA611C">
            <w:pPr>
              <w:spacing w:before="0" w:after="0"/>
              <w:jc w:val="center"/>
              <w:rPr>
                <w:rFonts w:eastAsia="Times New Roman" w:cs="Times New Roman"/>
                <w:i/>
                <w:color w:val="000000"/>
                <w:szCs w:val="24"/>
              </w:rPr>
            </w:pPr>
            <w:r w:rsidRPr="00BF03C6">
              <w:rPr>
                <w:rFonts w:eastAsia="Times New Roman" w:cs="Times New Roman"/>
                <w:i/>
                <w:color w:val="000000"/>
                <w:szCs w:val="24"/>
              </w:rPr>
              <w:t>Auto</w:t>
            </w:r>
            <w:r w:rsidRPr="00AA611C">
              <w:rPr>
                <w:rFonts w:eastAsia="Times New Roman" w:cs="Times New Roman"/>
                <w:i/>
                <w:color w:val="000000"/>
                <w:szCs w:val="24"/>
              </w:rPr>
              <w:t xml:space="preserve"> (mm)</w:t>
            </w:r>
          </w:p>
        </w:tc>
        <w:tc>
          <w:tcPr>
            <w:tcW w:w="0" w:type="auto"/>
            <w:tcBorders>
              <w:top w:val="nil"/>
              <w:left w:val="nil"/>
              <w:bottom w:val="single" w:sz="4" w:space="0" w:color="auto"/>
              <w:right w:val="nil"/>
            </w:tcBorders>
            <w:shd w:val="clear" w:color="auto" w:fill="auto"/>
            <w:noWrap/>
            <w:vAlign w:val="center"/>
            <w:hideMark/>
          </w:tcPr>
          <w:p w14:paraId="2DCA445B" w14:textId="5C3A8BDB" w:rsidR="00BF03C6" w:rsidRPr="00BF03C6" w:rsidRDefault="00BF03C6" w:rsidP="00AA611C">
            <w:pPr>
              <w:spacing w:before="0" w:after="0"/>
              <w:jc w:val="center"/>
              <w:rPr>
                <w:rFonts w:eastAsia="Times New Roman" w:cs="Times New Roman"/>
                <w:i/>
                <w:color w:val="000000"/>
                <w:szCs w:val="24"/>
              </w:rPr>
            </w:pPr>
            <w:r w:rsidRPr="00BF03C6">
              <w:rPr>
                <w:rFonts w:eastAsia="Times New Roman" w:cs="Times New Roman"/>
                <w:i/>
                <w:color w:val="000000"/>
                <w:szCs w:val="24"/>
              </w:rPr>
              <w:t>F</w:t>
            </w:r>
            <w:r w:rsidRPr="00AA611C">
              <w:rPr>
                <w:rFonts w:eastAsia="Times New Roman" w:cs="Times New Roman"/>
                <w:i/>
                <w:color w:val="000000"/>
                <w:szCs w:val="24"/>
              </w:rPr>
              <w:t xml:space="preserve"> value</w:t>
            </w:r>
          </w:p>
        </w:tc>
        <w:tc>
          <w:tcPr>
            <w:tcW w:w="0" w:type="auto"/>
            <w:tcBorders>
              <w:top w:val="nil"/>
              <w:left w:val="nil"/>
              <w:bottom w:val="single" w:sz="4" w:space="0" w:color="auto"/>
              <w:right w:val="nil"/>
            </w:tcBorders>
            <w:shd w:val="clear" w:color="auto" w:fill="auto"/>
            <w:noWrap/>
            <w:vAlign w:val="center"/>
            <w:hideMark/>
          </w:tcPr>
          <w:p w14:paraId="43AD1819" w14:textId="284D691F" w:rsidR="00BF03C6" w:rsidRPr="00BF03C6" w:rsidRDefault="00BF03C6" w:rsidP="00AA611C">
            <w:pPr>
              <w:spacing w:before="0" w:after="0"/>
              <w:jc w:val="center"/>
              <w:rPr>
                <w:rFonts w:eastAsia="Times New Roman" w:cs="Times New Roman"/>
                <w:i/>
                <w:color w:val="000000"/>
                <w:szCs w:val="24"/>
              </w:rPr>
            </w:pPr>
            <w:r w:rsidRPr="00BF03C6">
              <w:rPr>
                <w:rFonts w:eastAsia="Times New Roman" w:cs="Times New Roman"/>
                <w:i/>
                <w:color w:val="000000"/>
                <w:szCs w:val="24"/>
              </w:rPr>
              <w:t>P</w:t>
            </w:r>
            <w:r w:rsidRPr="00AA611C">
              <w:rPr>
                <w:rFonts w:eastAsia="Times New Roman" w:cs="Times New Roman"/>
                <w:i/>
                <w:color w:val="000000"/>
                <w:szCs w:val="24"/>
              </w:rPr>
              <w:t xml:space="preserve"> value</w:t>
            </w:r>
          </w:p>
        </w:tc>
      </w:tr>
      <w:tr w:rsidR="00BF03C6" w:rsidRPr="00BF03C6" w14:paraId="0B213B96" w14:textId="77777777" w:rsidTr="00AA611C">
        <w:trPr>
          <w:trHeight w:val="310"/>
        </w:trPr>
        <w:tc>
          <w:tcPr>
            <w:tcW w:w="0" w:type="auto"/>
            <w:tcBorders>
              <w:top w:val="single" w:sz="4" w:space="0" w:color="auto"/>
              <w:left w:val="nil"/>
              <w:bottom w:val="nil"/>
              <w:right w:val="single" w:sz="4" w:space="0" w:color="auto"/>
            </w:tcBorders>
            <w:vAlign w:val="center"/>
          </w:tcPr>
          <w:p w14:paraId="2C90FFA9" w14:textId="68C0159C"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Alar curvature left</w:t>
            </w:r>
          </w:p>
        </w:tc>
        <w:tc>
          <w:tcPr>
            <w:tcW w:w="0" w:type="auto"/>
            <w:tcBorders>
              <w:top w:val="single" w:sz="4" w:space="0" w:color="auto"/>
              <w:left w:val="single" w:sz="4" w:space="0" w:color="auto"/>
              <w:bottom w:val="nil"/>
              <w:right w:val="nil"/>
            </w:tcBorders>
            <w:shd w:val="clear" w:color="auto" w:fill="auto"/>
            <w:noWrap/>
            <w:vAlign w:val="center"/>
            <w:hideMark/>
          </w:tcPr>
          <w:p w14:paraId="3A78D5A7" w14:textId="0F939A3E"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0.3067</w:t>
            </w:r>
          </w:p>
        </w:tc>
        <w:tc>
          <w:tcPr>
            <w:tcW w:w="0" w:type="auto"/>
            <w:tcBorders>
              <w:top w:val="single" w:sz="4" w:space="0" w:color="auto"/>
              <w:left w:val="nil"/>
              <w:bottom w:val="nil"/>
              <w:right w:val="nil"/>
            </w:tcBorders>
            <w:shd w:val="clear" w:color="auto" w:fill="auto"/>
            <w:noWrap/>
            <w:vAlign w:val="center"/>
            <w:hideMark/>
          </w:tcPr>
          <w:p w14:paraId="48A92CFA"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0.0728</w:t>
            </w:r>
          </w:p>
        </w:tc>
        <w:tc>
          <w:tcPr>
            <w:tcW w:w="0" w:type="auto"/>
            <w:tcBorders>
              <w:top w:val="single" w:sz="4" w:space="0" w:color="auto"/>
              <w:left w:val="nil"/>
              <w:bottom w:val="nil"/>
              <w:right w:val="nil"/>
            </w:tcBorders>
            <w:shd w:val="clear" w:color="auto" w:fill="auto"/>
            <w:noWrap/>
            <w:vAlign w:val="center"/>
            <w:hideMark/>
          </w:tcPr>
          <w:p w14:paraId="1D2F4D56"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59.6244</w:t>
            </w:r>
          </w:p>
        </w:tc>
        <w:tc>
          <w:tcPr>
            <w:tcW w:w="0" w:type="auto"/>
            <w:tcBorders>
              <w:top w:val="single" w:sz="4" w:space="0" w:color="auto"/>
              <w:left w:val="nil"/>
              <w:bottom w:val="nil"/>
              <w:right w:val="nil"/>
            </w:tcBorders>
            <w:shd w:val="clear" w:color="auto" w:fill="auto"/>
            <w:noWrap/>
            <w:vAlign w:val="center"/>
            <w:hideMark/>
          </w:tcPr>
          <w:p w14:paraId="3AB69FE7" w14:textId="74CDD9EA"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2.83</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-11</w:t>
            </w:r>
          </w:p>
        </w:tc>
      </w:tr>
      <w:tr w:rsidR="00BF03C6" w:rsidRPr="00BF03C6" w14:paraId="60899272" w14:textId="77777777" w:rsidTr="00AA611C">
        <w:trPr>
          <w:trHeight w:val="310"/>
        </w:trPr>
        <w:tc>
          <w:tcPr>
            <w:tcW w:w="0" w:type="auto"/>
            <w:tcBorders>
              <w:top w:val="nil"/>
              <w:left w:val="nil"/>
              <w:bottom w:val="nil"/>
              <w:right w:val="single" w:sz="4" w:space="0" w:color="auto"/>
            </w:tcBorders>
            <w:vAlign w:val="center"/>
          </w:tcPr>
          <w:p w14:paraId="6C4D7005" w14:textId="2C09EDB8"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Alar curvature right</w:t>
            </w:r>
          </w:p>
        </w:tc>
        <w:tc>
          <w:tcPr>
            <w:tcW w:w="0" w:type="auto"/>
            <w:tcBorders>
              <w:top w:val="nil"/>
              <w:left w:val="single" w:sz="4" w:space="0" w:color="auto"/>
              <w:bottom w:val="nil"/>
              <w:right w:val="nil"/>
            </w:tcBorders>
            <w:shd w:val="clear" w:color="auto" w:fill="auto"/>
            <w:noWrap/>
            <w:vAlign w:val="center"/>
            <w:hideMark/>
          </w:tcPr>
          <w:p w14:paraId="14F794BB" w14:textId="51ACC6A4"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0.3287</w:t>
            </w:r>
          </w:p>
        </w:tc>
        <w:tc>
          <w:tcPr>
            <w:tcW w:w="0" w:type="auto"/>
            <w:tcBorders>
              <w:top w:val="nil"/>
              <w:left w:val="nil"/>
              <w:bottom w:val="nil"/>
              <w:right w:val="nil"/>
            </w:tcBorders>
            <w:shd w:val="clear" w:color="auto" w:fill="auto"/>
            <w:noWrap/>
            <w:vAlign w:val="center"/>
            <w:hideMark/>
          </w:tcPr>
          <w:p w14:paraId="791175FD"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0.2133</w:t>
            </w:r>
          </w:p>
        </w:tc>
        <w:tc>
          <w:tcPr>
            <w:tcW w:w="0" w:type="auto"/>
            <w:tcBorders>
              <w:top w:val="nil"/>
              <w:left w:val="nil"/>
              <w:bottom w:val="nil"/>
              <w:right w:val="nil"/>
            </w:tcBorders>
            <w:shd w:val="clear" w:color="auto" w:fill="auto"/>
            <w:noWrap/>
            <w:vAlign w:val="center"/>
            <w:hideMark/>
          </w:tcPr>
          <w:p w14:paraId="2DE8639F"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22.2346</w:t>
            </w:r>
          </w:p>
        </w:tc>
        <w:tc>
          <w:tcPr>
            <w:tcW w:w="0" w:type="auto"/>
            <w:tcBorders>
              <w:top w:val="nil"/>
              <w:left w:val="nil"/>
              <w:bottom w:val="nil"/>
              <w:right w:val="nil"/>
            </w:tcBorders>
            <w:shd w:val="clear" w:color="auto" w:fill="auto"/>
            <w:noWrap/>
            <w:vAlign w:val="center"/>
            <w:hideMark/>
          </w:tcPr>
          <w:p w14:paraId="47429637" w14:textId="73096944"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1.01</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-5</w:t>
            </w:r>
          </w:p>
        </w:tc>
      </w:tr>
      <w:tr w:rsidR="00BF03C6" w:rsidRPr="00BF03C6" w14:paraId="33841DC8" w14:textId="77777777" w:rsidTr="00AA611C">
        <w:trPr>
          <w:trHeight w:val="310"/>
        </w:trPr>
        <w:tc>
          <w:tcPr>
            <w:tcW w:w="0" w:type="auto"/>
            <w:tcBorders>
              <w:top w:val="nil"/>
              <w:left w:val="nil"/>
              <w:bottom w:val="nil"/>
              <w:right w:val="single" w:sz="4" w:space="0" w:color="auto"/>
            </w:tcBorders>
            <w:vAlign w:val="center"/>
          </w:tcPr>
          <w:p w14:paraId="3C8812E5" w14:textId="13F182D7"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Chelion</w:t>
            </w:r>
            <w:proofErr w:type="spellEnd"/>
            <w:r w:rsidRPr="00AA611C">
              <w:rPr>
                <w:rFonts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center"/>
            <w:hideMark/>
          </w:tcPr>
          <w:p w14:paraId="18C410C9" w14:textId="71CF65FA"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0.4182</w:t>
            </w:r>
          </w:p>
        </w:tc>
        <w:tc>
          <w:tcPr>
            <w:tcW w:w="0" w:type="auto"/>
            <w:tcBorders>
              <w:top w:val="nil"/>
              <w:left w:val="nil"/>
              <w:bottom w:val="nil"/>
              <w:right w:val="nil"/>
            </w:tcBorders>
            <w:shd w:val="clear" w:color="auto" w:fill="auto"/>
            <w:noWrap/>
            <w:vAlign w:val="center"/>
            <w:hideMark/>
          </w:tcPr>
          <w:p w14:paraId="34C49BAE"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0.1998</w:t>
            </w:r>
          </w:p>
        </w:tc>
        <w:tc>
          <w:tcPr>
            <w:tcW w:w="0" w:type="auto"/>
            <w:tcBorders>
              <w:top w:val="nil"/>
              <w:left w:val="nil"/>
              <w:bottom w:val="nil"/>
              <w:right w:val="nil"/>
            </w:tcBorders>
            <w:shd w:val="clear" w:color="auto" w:fill="auto"/>
            <w:noWrap/>
            <w:vAlign w:val="center"/>
            <w:hideMark/>
          </w:tcPr>
          <w:p w14:paraId="75951F93"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4.6453</w:t>
            </w:r>
          </w:p>
        </w:tc>
        <w:tc>
          <w:tcPr>
            <w:tcW w:w="0" w:type="auto"/>
            <w:tcBorders>
              <w:top w:val="nil"/>
              <w:left w:val="nil"/>
              <w:bottom w:val="nil"/>
              <w:right w:val="nil"/>
            </w:tcBorders>
            <w:shd w:val="clear" w:color="auto" w:fill="auto"/>
            <w:noWrap/>
            <w:vAlign w:val="center"/>
            <w:hideMark/>
          </w:tcPr>
          <w:p w14:paraId="74E94189" w14:textId="77777777"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0.0341</w:t>
            </w:r>
          </w:p>
        </w:tc>
      </w:tr>
      <w:tr w:rsidR="00BF03C6" w:rsidRPr="00BF03C6" w14:paraId="30EE7F9A" w14:textId="77777777" w:rsidTr="00AA611C">
        <w:trPr>
          <w:trHeight w:val="310"/>
        </w:trPr>
        <w:tc>
          <w:tcPr>
            <w:tcW w:w="0" w:type="auto"/>
            <w:tcBorders>
              <w:top w:val="nil"/>
              <w:left w:val="nil"/>
              <w:bottom w:val="nil"/>
              <w:right w:val="single" w:sz="4" w:space="0" w:color="auto"/>
            </w:tcBorders>
            <w:vAlign w:val="center"/>
          </w:tcPr>
          <w:p w14:paraId="6334A249" w14:textId="33352129"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Chelion</w:t>
            </w:r>
            <w:proofErr w:type="spellEnd"/>
            <w:r w:rsidRPr="00AA611C">
              <w:rPr>
                <w:rFonts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center"/>
            <w:hideMark/>
          </w:tcPr>
          <w:p w14:paraId="6E77429E" w14:textId="4B49A465"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0.2984</w:t>
            </w:r>
          </w:p>
        </w:tc>
        <w:tc>
          <w:tcPr>
            <w:tcW w:w="0" w:type="auto"/>
            <w:tcBorders>
              <w:top w:val="nil"/>
              <w:left w:val="nil"/>
              <w:bottom w:val="nil"/>
              <w:right w:val="nil"/>
            </w:tcBorders>
            <w:shd w:val="clear" w:color="auto" w:fill="auto"/>
            <w:noWrap/>
            <w:vAlign w:val="center"/>
            <w:hideMark/>
          </w:tcPr>
          <w:p w14:paraId="704393BE"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0.0637</w:t>
            </w:r>
          </w:p>
        </w:tc>
        <w:tc>
          <w:tcPr>
            <w:tcW w:w="0" w:type="auto"/>
            <w:tcBorders>
              <w:top w:val="nil"/>
              <w:left w:val="nil"/>
              <w:bottom w:val="nil"/>
              <w:right w:val="nil"/>
            </w:tcBorders>
            <w:shd w:val="clear" w:color="auto" w:fill="auto"/>
            <w:noWrap/>
            <w:vAlign w:val="center"/>
            <w:hideMark/>
          </w:tcPr>
          <w:p w14:paraId="6B87D309"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24.5101</w:t>
            </w:r>
          </w:p>
        </w:tc>
        <w:tc>
          <w:tcPr>
            <w:tcW w:w="0" w:type="auto"/>
            <w:tcBorders>
              <w:top w:val="nil"/>
              <w:left w:val="nil"/>
              <w:bottom w:val="nil"/>
              <w:right w:val="nil"/>
            </w:tcBorders>
            <w:shd w:val="clear" w:color="auto" w:fill="auto"/>
            <w:noWrap/>
            <w:vAlign w:val="center"/>
            <w:hideMark/>
          </w:tcPr>
          <w:p w14:paraId="54B7F994" w14:textId="4D785979"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4.03</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-6</w:t>
            </w:r>
          </w:p>
        </w:tc>
      </w:tr>
      <w:tr w:rsidR="00BF03C6" w:rsidRPr="00BF03C6" w14:paraId="29FB98C3" w14:textId="77777777" w:rsidTr="00AA611C">
        <w:trPr>
          <w:trHeight w:val="310"/>
        </w:trPr>
        <w:tc>
          <w:tcPr>
            <w:tcW w:w="0" w:type="auto"/>
            <w:tcBorders>
              <w:top w:val="nil"/>
              <w:left w:val="nil"/>
              <w:bottom w:val="nil"/>
              <w:right w:val="single" w:sz="4" w:space="0" w:color="auto"/>
            </w:tcBorders>
            <w:vAlign w:val="center"/>
          </w:tcPr>
          <w:p w14:paraId="1D7677BF" w14:textId="1845FE6F"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 xml:space="preserve">Crista </w:t>
            </w:r>
            <w:proofErr w:type="spellStart"/>
            <w:r w:rsidRPr="00AA611C">
              <w:rPr>
                <w:rFonts w:cs="Times New Roman"/>
                <w:i/>
                <w:color w:val="000000"/>
                <w:szCs w:val="24"/>
              </w:rPr>
              <w:t>philtri</w:t>
            </w:r>
            <w:proofErr w:type="spellEnd"/>
            <w:r w:rsidRPr="00AA611C">
              <w:rPr>
                <w:rFonts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center"/>
            <w:hideMark/>
          </w:tcPr>
          <w:p w14:paraId="48A212CF" w14:textId="7542C46D"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0.3881</w:t>
            </w:r>
          </w:p>
        </w:tc>
        <w:tc>
          <w:tcPr>
            <w:tcW w:w="0" w:type="auto"/>
            <w:tcBorders>
              <w:top w:val="nil"/>
              <w:left w:val="nil"/>
              <w:bottom w:val="nil"/>
              <w:right w:val="nil"/>
            </w:tcBorders>
            <w:shd w:val="clear" w:color="auto" w:fill="auto"/>
            <w:noWrap/>
            <w:vAlign w:val="center"/>
            <w:hideMark/>
          </w:tcPr>
          <w:p w14:paraId="0CB85D34"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0.3811</w:t>
            </w:r>
          </w:p>
        </w:tc>
        <w:tc>
          <w:tcPr>
            <w:tcW w:w="0" w:type="auto"/>
            <w:tcBorders>
              <w:top w:val="nil"/>
              <w:left w:val="nil"/>
              <w:bottom w:val="nil"/>
              <w:right w:val="nil"/>
            </w:tcBorders>
            <w:shd w:val="clear" w:color="auto" w:fill="auto"/>
            <w:noWrap/>
            <w:vAlign w:val="center"/>
            <w:hideMark/>
          </w:tcPr>
          <w:p w14:paraId="17DC4ABE"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29.1832</w:t>
            </w:r>
          </w:p>
        </w:tc>
        <w:tc>
          <w:tcPr>
            <w:tcW w:w="0" w:type="auto"/>
            <w:tcBorders>
              <w:top w:val="nil"/>
              <w:left w:val="nil"/>
              <w:bottom w:val="nil"/>
              <w:right w:val="nil"/>
            </w:tcBorders>
            <w:shd w:val="clear" w:color="auto" w:fill="auto"/>
            <w:noWrap/>
            <w:vAlign w:val="center"/>
            <w:hideMark/>
          </w:tcPr>
          <w:p w14:paraId="792C0CFF" w14:textId="61900FCE"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6.60</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-7</w:t>
            </w:r>
          </w:p>
        </w:tc>
      </w:tr>
      <w:tr w:rsidR="00BF03C6" w:rsidRPr="00BF03C6" w14:paraId="450B1E65" w14:textId="77777777" w:rsidTr="00AA611C">
        <w:trPr>
          <w:trHeight w:val="310"/>
        </w:trPr>
        <w:tc>
          <w:tcPr>
            <w:tcW w:w="0" w:type="auto"/>
            <w:tcBorders>
              <w:top w:val="nil"/>
              <w:left w:val="nil"/>
              <w:bottom w:val="nil"/>
              <w:right w:val="single" w:sz="4" w:space="0" w:color="auto"/>
            </w:tcBorders>
            <w:vAlign w:val="center"/>
          </w:tcPr>
          <w:p w14:paraId="7C5227EB" w14:textId="503EA850"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 xml:space="preserve">Crista </w:t>
            </w:r>
            <w:proofErr w:type="spellStart"/>
            <w:r w:rsidRPr="00AA611C">
              <w:rPr>
                <w:rFonts w:cs="Times New Roman"/>
                <w:i/>
                <w:color w:val="000000"/>
                <w:szCs w:val="24"/>
              </w:rPr>
              <w:t>philtri</w:t>
            </w:r>
            <w:proofErr w:type="spellEnd"/>
            <w:r w:rsidRPr="00AA611C">
              <w:rPr>
                <w:rFonts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center"/>
            <w:hideMark/>
          </w:tcPr>
          <w:p w14:paraId="342029B6" w14:textId="64DC8E76"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0.4737</w:t>
            </w:r>
          </w:p>
        </w:tc>
        <w:tc>
          <w:tcPr>
            <w:tcW w:w="0" w:type="auto"/>
            <w:tcBorders>
              <w:top w:val="nil"/>
              <w:left w:val="nil"/>
              <w:bottom w:val="nil"/>
              <w:right w:val="nil"/>
            </w:tcBorders>
            <w:shd w:val="clear" w:color="auto" w:fill="auto"/>
            <w:noWrap/>
            <w:vAlign w:val="center"/>
            <w:hideMark/>
          </w:tcPr>
          <w:p w14:paraId="50ECFFC9"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0.4472</w:t>
            </w:r>
          </w:p>
        </w:tc>
        <w:tc>
          <w:tcPr>
            <w:tcW w:w="0" w:type="auto"/>
            <w:tcBorders>
              <w:top w:val="nil"/>
              <w:left w:val="nil"/>
              <w:bottom w:val="nil"/>
              <w:right w:val="nil"/>
            </w:tcBorders>
            <w:shd w:val="clear" w:color="auto" w:fill="auto"/>
            <w:noWrap/>
            <w:vAlign w:val="center"/>
            <w:hideMark/>
          </w:tcPr>
          <w:p w14:paraId="2F1DA59A"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18.1685</w:t>
            </w:r>
          </w:p>
        </w:tc>
        <w:tc>
          <w:tcPr>
            <w:tcW w:w="0" w:type="auto"/>
            <w:tcBorders>
              <w:top w:val="nil"/>
              <w:left w:val="nil"/>
              <w:bottom w:val="nil"/>
              <w:right w:val="nil"/>
            </w:tcBorders>
            <w:shd w:val="clear" w:color="auto" w:fill="auto"/>
            <w:noWrap/>
            <w:vAlign w:val="center"/>
            <w:hideMark/>
          </w:tcPr>
          <w:p w14:paraId="1F66C7C9" w14:textId="6084C73B"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5.49</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-5</w:t>
            </w:r>
          </w:p>
        </w:tc>
      </w:tr>
      <w:tr w:rsidR="00BF03C6" w:rsidRPr="00BF03C6" w14:paraId="226CAA75" w14:textId="77777777" w:rsidTr="00AA611C">
        <w:trPr>
          <w:trHeight w:val="310"/>
        </w:trPr>
        <w:tc>
          <w:tcPr>
            <w:tcW w:w="0" w:type="auto"/>
            <w:tcBorders>
              <w:top w:val="nil"/>
              <w:left w:val="nil"/>
              <w:bottom w:val="nil"/>
              <w:right w:val="single" w:sz="4" w:space="0" w:color="auto"/>
            </w:tcBorders>
            <w:vAlign w:val="center"/>
          </w:tcPr>
          <w:p w14:paraId="00DA2A9E" w14:textId="0ECBE38D"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Endocanthion</w:t>
            </w:r>
            <w:proofErr w:type="spellEnd"/>
            <w:r w:rsidRPr="00AA611C">
              <w:rPr>
                <w:rFonts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center"/>
            <w:hideMark/>
          </w:tcPr>
          <w:p w14:paraId="5699E141" w14:textId="76D26784"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0.4362</w:t>
            </w:r>
          </w:p>
        </w:tc>
        <w:tc>
          <w:tcPr>
            <w:tcW w:w="0" w:type="auto"/>
            <w:tcBorders>
              <w:top w:val="nil"/>
              <w:left w:val="nil"/>
              <w:bottom w:val="nil"/>
              <w:right w:val="nil"/>
            </w:tcBorders>
            <w:shd w:val="clear" w:color="auto" w:fill="auto"/>
            <w:noWrap/>
            <w:vAlign w:val="center"/>
            <w:hideMark/>
          </w:tcPr>
          <w:p w14:paraId="68636F46"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0.3504</w:t>
            </w:r>
          </w:p>
        </w:tc>
        <w:tc>
          <w:tcPr>
            <w:tcW w:w="0" w:type="auto"/>
            <w:tcBorders>
              <w:top w:val="nil"/>
              <w:left w:val="nil"/>
              <w:bottom w:val="nil"/>
              <w:right w:val="nil"/>
            </w:tcBorders>
            <w:shd w:val="clear" w:color="auto" w:fill="auto"/>
            <w:noWrap/>
            <w:vAlign w:val="center"/>
            <w:hideMark/>
          </w:tcPr>
          <w:p w14:paraId="49B0C983"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14.2000</w:t>
            </w:r>
          </w:p>
        </w:tc>
        <w:tc>
          <w:tcPr>
            <w:tcW w:w="0" w:type="auto"/>
            <w:tcBorders>
              <w:top w:val="nil"/>
              <w:left w:val="nil"/>
              <w:bottom w:val="nil"/>
              <w:right w:val="nil"/>
            </w:tcBorders>
            <w:shd w:val="clear" w:color="auto" w:fill="auto"/>
            <w:noWrap/>
            <w:vAlign w:val="center"/>
            <w:hideMark/>
          </w:tcPr>
          <w:p w14:paraId="1E2F94D0" w14:textId="77777777"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0.0003</w:t>
            </w:r>
          </w:p>
        </w:tc>
      </w:tr>
      <w:tr w:rsidR="00BF03C6" w:rsidRPr="00BF03C6" w14:paraId="5E021D00" w14:textId="77777777" w:rsidTr="00AA611C">
        <w:trPr>
          <w:trHeight w:val="310"/>
        </w:trPr>
        <w:tc>
          <w:tcPr>
            <w:tcW w:w="0" w:type="auto"/>
            <w:tcBorders>
              <w:top w:val="nil"/>
              <w:left w:val="nil"/>
              <w:bottom w:val="nil"/>
              <w:right w:val="single" w:sz="4" w:space="0" w:color="auto"/>
            </w:tcBorders>
            <w:vAlign w:val="center"/>
          </w:tcPr>
          <w:p w14:paraId="706AF79D" w14:textId="3EE54D92"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Endocanthion</w:t>
            </w:r>
            <w:proofErr w:type="spellEnd"/>
            <w:r w:rsidRPr="00AA611C">
              <w:rPr>
                <w:rFonts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center"/>
            <w:hideMark/>
          </w:tcPr>
          <w:p w14:paraId="3DD41B80" w14:textId="4CA1A605"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0.3608</w:t>
            </w:r>
          </w:p>
        </w:tc>
        <w:tc>
          <w:tcPr>
            <w:tcW w:w="0" w:type="auto"/>
            <w:tcBorders>
              <w:top w:val="nil"/>
              <w:left w:val="nil"/>
              <w:bottom w:val="nil"/>
              <w:right w:val="nil"/>
            </w:tcBorders>
            <w:shd w:val="clear" w:color="auto" w:fill="auto"/>
            <w:noWrap/>
            <w:vAlign w:val="center"/>
            <w:hideMark/>
          </w:tcPr>
          <w:p w14:paraId="0D2FE4E8"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0.2669</w:t>
            </w:r>
          </w:p>
        </w:tc>
        <w:tc>
          <w:tcPr>
            <w:tcW w:w="0" w:type="auto"/>
            <w:tcBorders>
              <w:top w:val="nil"/>
              <w:left w:val="nil"/>
              <w:bottom w:val="nil"/>
              <w:right w:val="nil"/>
            </w:tcBorders>
            <w:shd w:val="clear" w:color="auto" w:fill="auto"/>
            <w:noWrap/>
            <w:vAlign w:val="center"/>
            <w:hideMark/>
          </w:tcPr>
          <w:p w14:paraId="016D3EE0"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28.4103</w:t>
            </w:r>
          </w:p>
        </w:tc>
        <w:tc>
          <w:tcPr>
            <w:tcW w:w="0" w:type="auto"/>
            <w:tcBorders>
              <w:top w:val="nil"/>
              <w:left w:val="nil"/>
              <w:bottom w:val="nil"/>
              <w:right w:val="nil"/>
            </w:tcBorders>
            <w:shd w:val="clear" w:color="auto" w:fill="auto"/>
            <w:noWrap/>
            <w:vAlign w:val="center"/>
            <w:hideMark/>
          </w:tcPr>
          <w:p w14:paraId="5711B964" w14:textId="43E5F81D"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8.85</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-7</w:t>
            </w:r>
          </w:p>
        </w:tc>
      </w:tr>
      <w:tr w:rsidR="00BF03C6" w:rsidRPr="00BF03C6" w14:paraId="2CE0CB27" w14:textId="77777777" w:rsidTr="00AA611C">
        <w:trPr>
          <w:trHeight w:val="310"/>
        </w:trPr>
        <w:tc>
          <w:tcPr>
            <w:tcW w:w="0" w:type="auto"/>
            <w:tcBorders>
              <w:top w:val="nil"/>
              <w:left w:val="nil"/>
              <w:bottom w:val="nil"/>
              <w:right w:val="single" w:sz="4" w:space="0" w:color="auto"/>
            </w:tcBorders>
            <w:vAlign w:val="center"/>
          </w:tcPr>
          <w:p w14:paraId="67715EB4" w14:textId="7DDDC076"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Exocanthion</w:t>
            </w:r>
            <w:proofErr w:type="spellEnd"/>
            <w:r w:rsidRPr="00AA611C">
              <w:rPr>
                <w:rFonts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center"/>
            <w:hideMark/>
          </w:tcPr>
          <w:p w14:paraId="121F6EFB" w14:textId="52AA399F"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0.2946</w:t>
            </w:r>
          </w:p>
        </w:tc>
        <w:tc>
          <w:tcPr>
            <w:tcW w:w="0" w:type="auto"/>
            <w:tcBorders>
              <w:top w:val="nil"/>
              <w:left w:val="nil"/>
              <w:bottom w:val="nil"/>
              <w:right w:val="nil"/>
            </w:tcBorders>
            <w:shd w:val="clear" w:color="auto" w:fill="auto"/>
            <w:noWrap/>
            <w:vAlign w:val="center"/>
            <w:hideMark/>
          </w:tcPr>
          <w:p w14:paraId="5AF14ED3"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0.0808</w:t>
            </w:r>
          </w:p>
        </w:tc>
        <w:tc>
          <w:tcPr>
            <w:tcW w:w="0" w:type="auto"/>
            <w:tcBorders>
              <w:top w:val="nil"/>
              <w:left w:val="nil"/>
              <w:bottom w:val="nil"/>
              <w:right w:val="nil"/>
            </w:tcBorders>
            <w:shd w:val="clear" w:color="auto" w:fill="auto"/>
            <w:noWrap/>
            <w:vAlign w:val="center"/>
            <w:hideMark/>
          </w:tcPr>
          <w:p w14:paraId="7669E4F8"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47.7334</w:t>
            </w:r>
          </w:p>
        </w:tc>
        <w:tc>
          <w:tcPr>
            <w:tcW w:w="0" w:type="auto"/>
            <w:tcBorders>
              <w:top w:val="nil"/>
              <w:left w:val="nil"/>
              <w:bottom w:val="nil"/>
              <w:right w:val="nil"/>
            </w:tcBorders>
            <w:shd w:val="clear" w:color="auto" w:fill="auto"/>
            <w:noWrap/>
            <w:vAlign w:val="center"/>
            <w:hideMark/>
          </w:tcPr>
          <w:p w14:paraId="5781E2A5" w14:textId="60A046EF"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1.06</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-9</w:t>
            </w:r>
          </w:p>
        </w:tc>
      </w:tr>
      <w:tr w:rsidR="00BF03C6" w:rsidRPr="00BF03C6" w14:paraId="2B822A7D" w14:textId="77777777" w:rsidTr="00AA611C">
        <w:trPr>
          <w:trHeight w:val="310"/>
        </w:trPr>
        <w:tc>
          <w:tcPr>
            <w:tcW w:w="0" w:type="auto"/>
            <w:tcBorders>
              <w:top w:val="nil"/>
              <w:left w:val="nil"/>
              <w:bottom w:val="nil"/>
              <w:right w:val="single" w:sz="4" w:space="0" w:color="auto"/>
            </w:tcBorders>
            <w:vAlign w:val="center"/>
          </w:tcPr>
          <w:p w14:paraId="703F2779" w14:textId="3F2D7AAF"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Exocanthion</w:t>
            </w:r>
            <w:proofErr w:type="spellEnd"/>
            <w:r w:rsidRPr="00AA611C">
              <w:rPr>
                <w:rFonts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center"/>
            <w:hideMark/>
          </w:tcPr>
          <w:p w14:paraId="46DE70A2" w14:textId="034B0659"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0.2855</w:t>
            </w:r>
          </w:p>
        </w:tc>
        <w:tc>
          <w:tcPr>
            <w:tcW w:w="0" w:type="auto"/>
            <w:tcBorders>
              <w:top w:val="nil"/>
              <w:left w:val="nil"/>
              <w:bottom w:val="nil"/>
              <w:right w:val="nil"/>
            </w:tcBorders>
            <w:shd w:val="clear" w:color="auto" w:fill="auto"/>
            <w:noWrap/>
            <w:vAlign w:val="center"/>
            <w:hideMark/>
          </w:tcPr>
          <w:p w14:paraId="5E93CC0B"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0.0961</w:t>
            </w:r>
          </w:p>
        </w:tc>
        <w:tc>
          <w:tcPr>
            <w:tcW w:w="0" w:type="auto"/>
            <w:tcBorders>
              <w:top w:val="nil"/>
              <w:left w:val="nil"/>
              <w:bottom w:val="nil"/>
              <w:right w:val="nil"/>
            </w:tcBorders>
            <w:shd w:val="clear" w:color="auto" w:fill="auto"/>
            <w:noWrap/>
            <w:vAlign w:val="center"/>
            <w:hideMark/>
          </w:tcPr>
          <w:p w14:paraId="6707AFFD"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28.0100</w:t>
            </w:r>
          </w:p>
        </w:tc>
        <w:tc>
          <w:tcPr>
            <w:tcW w:w="0" w:type="auto"/>
            <w:tcBorders>
              <w:top w:val="nil"/>
              <w:left w:val="nil"/>
              <w:bottom w:val="nil"/>
              <w:right w:val="nil"/>
            </w:tcBorders>
            <w:shd w:val="clear" w:color="auto" w:fill="auto"/>
            <w:noWrap/>
            <w:vAlign w:val="center"/>
            <w:hideMark/>
          </w:tcPr>
          <w:p w14:paraId="2CF76FA0" w14:textId="7852FFB8"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1.03</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-6</w:t>
            </w:r>
          </w:p>
        </w:tc>
      </w:tr>
      <w:tr w:rsidR="00BF03C6" w:rsidRPr="00BF03C6" w14:paraId="371FB447" w14:textId="77777777" w:rsidTr="00AA611C">
        <w:trPr>
          <w:trHeight w:val="310"/>
        </w:trPr>
        <w:tc>
          <w:tcPr>
            <w:tcW w:w="0" w:type="auto"/>
            <w:tcBorders>
              <w:top w:val="nil"/>
              <w:left w:val="nil"/>
              <w:bottom w:val="nil"/>
              <w:right w:val="single" w:sz="4" w:space="0" w:color="auto"/>
            </w:tcBorders>
            <w:vAlign w:val="center"/>
          </w:tcPr>
          <w:p w14:paraId="6A261C50" w14:textId="4EC86351"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Glabella</w:t>
            </w:r>
          </w:p>
        </w:tc>
        <w:tc>
          <w:tcPr>
            <w:tcW w:w="0" w:type="auto"/>
            <w:tcBorders>
              <w:top w:val="nil"/>
              <w:left w:val="single" w:sz="4" w:space="0" w:color="auto"/>
              <w:bottom w:val="nil"/>
              <w:right w:val="nil"/>
            </w:tcBorders>
            <w:shd w:val="clear" w:color="auto" w:fill="auto"/>
            <w:noWrap/>
            <w:vAlign w:val="center"/>
            <w:hideMark/>
          </w:tcPr>
          <w:p w14:paraId="3BA4BD53" w14:textId="41DA2E11"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0.4542</w:t>
            </w:r>
          </w:p>
        </w:tc>
        <w:tc>
          <w:tcPr>
            <w:tcW w:w="0" w:type="auto"/>
            <w:tcBorders>
              <w:top w:val="nil"/>
              <w:left w:val="nil"/>
              <w:bottom w:val="nil"/>
              <w:right w:val="nil"/>
            </w:tcBorders>
            <w:shd w:val="clear" w:color="auto" w:fill="auto"/>
            <w:noWrap/>
            <w:vAlign w:val="center"/>
            <w:hideMark/>
          </w:tcPr>
          <w:p w14:paraId="39FFF0AB"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0.2938</w:t>
            </w:r>
          </w:p>
        </w:tc>
        <w:tc>
          <w:tcPr>
            <w:tcW w:w="0" w:type="auto"/>
            <w:tcBorders>
              <w:top w:val="nil"/>
              <w:left w:val="nil"/>
              <w:bottom w:val="nil"/>
              <w:right w:val="nil"/>
            </w:tcBorders>
            <w:shd w:val="clear" w:color="auto" w:fill="auto"/>
            <w:noWrap/>
            <w:vAlign w:val="center"/>
            <w:hideMark/>
          </w:tcPr>
          <w:p w14:paraId="2AC0AFF5"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41.5866</w:t>
            </w:r>
          </w:p>
        </w:tc>
        <w:tc>
          <w:tcPr>
            <w:tcW w:w="0" w:type="auto"/>
            <w:tcBorders>
              <w:top w:val="nil"/>
              <w:left w:val="nil"/>
              <w:bottom w:val="nil"/>
              <w:right w:val="nil"/>
            </w:tcBorders>
            <w:shd w:val="clear" w:color="auto" w:fill="auto"/>
            <w:noWrap/>
            <w:vAlign w:val="center"/>
            <w:hideMark/>
          </w:tcPr>
          <w:p w14:paraId="3D2B09B2" w14:textId="07035739"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7.95</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-9</w:t>
            </w:r>
          </w:p>
        </w:tc>
      </w:tr>
      <w:tr w:rsidR="00BF03C6" w:rsidRPr="00BF03C6" w14:paraId="26171270" w14:textId="77777777" w:rsidTr="00AA611C">
        <w:trPr>
          <w:trHeight w:val="310"/>
        </w:trPr>
        <w:tc>
          <w:tcPr>
            <w:tcW w:w="0" w:type="auto"/>
            <w:tcBorders>
              <w:top w:val="nil"/>
              <w:left w:val="nil"/>
              <w:bottom w:val="nil"/>
              <w:right w:val="single" w:sz="4" w:space="0" w:color="auto"/>
            </w:tcBorders>
            <w:vAlign w:val="center"/>
          </w:tcPr>
          <w:p w14:paraId="04852795" w14:textId="7896E8CC"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Labiale</w:t>
            </w:r>
            <w:proofErr w:type="spellEnd"/>
            <w:r w:rsidRPr="00AA611C">
              <w:rPr>
                <w:rFonts w:cs="Times New Roman"/>
                <w:i/>
                <w:color w:val="000000"/>
                <w:szCs w:val="24"/>
              </w:rPr>
              <w:t xml:space="preserve"> </w:t>
            </w:r>
            <w:proofErr w:type="spellStart"/>
            <w:r w:rsidRPr="00AA611C">
              <w:rPr>
                <w:rFonts w:cs="Times New Roman"/>
                <w:i/>
                <w:color w:val="000000"/>
                <w:szCs w:val="24"/>
              </w:rPr>
              <w:t>inferius</w:t>
            </w:r>
            <w:proofErr w:type="spellEnd"/>
          </w:p>
        </w:tc>
        <w:tc>
          <w:tcPr>
            <w:tcW w:w="0" w:type="auto"/>
            <w:tcBorders>
              <w:top w:val="nil"/>
              <w:left w:val="single" w:sz="4" w:space="0" w:color="auto"/>
              <w:bottom w:val="nil"/>
              <w:right w:val="nil"/>
            </w:tcBorders>
            <w:shd w:val="clear" w:color="auto" w:fill="auto"/>
            <w:noWrap/>
            <w:vAlign w:val="center"/>
            <w:hideMark/>
          </w:tcPr>
          <w:p w14:paraId="5653CDA0" w14:textId="5319169B"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0.5857</w:t>
            </w:r>
          </w:p>
        </w:tc>
        <w:tc>
          <w:tcPr>
            <w:tcW w:w="0" w:type="auto"/>
            <w:tcBorders>
              <w:top w:val="nil"/>
              <w:left w:val="nil"/>
              <w:bottom w:val="nil"/>
              <w:right w:val="nil"/>
            </w:tcBorders>
            <w:shd w:val="clear" w:color="auto" w:fill="auto"/>
            <w:noWrap/>
            <w:vAlign w:val="center"/>
            <w:hideMark/>
          </w:tcPr>
          <w:p w14:paraId="6804580D"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0.5773</w:t>
            </w:r>
          </w:p>
        </w:tc>
        <w:tc>
          <w:tcPr>
            <w:tcW w:w="0" w:type="auto"/>
            <w:tcBorders>
              <w:top w:val="nil"/>
              <w:left w:val="nil"/>
              <w:bottom w:val="nil"/>
              <w:right w:val="nil"/>
            </w:tcBorders>
            <w:shd w:val="clear" w:color="auto" w:fill="auto"/>
            <w:noWrap/>
            <w:vAlign w:val="center"/>
            <w:hideMark/>
          </w:tcPr>
          <w:p w14:paraId="09B2DE44"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26.3847</w:t>
            </w:r>
          </w:p>
        </w:tc>
        <w:tc>
          <w:tcPr>
            <w:tcW w:w="0" w:type="auto"/>
            <w:tcBorders>
              <w:top w:val="nil"/>
              <w:left w:val="nil"/>
              <w:bottom w:val="nil"/>
              <w:right w:val="nil"/>
            </w:tcBorders>
            <w:shd w:val="clear" w:color="auto" w:fill="auto"/>
            <w:noWrap/>
            <w:vAlign w:val="center"/>
            <w:hideMark/>
          </w:tcPr>
          <w:p w14:paraId="2E058DA1" w14:textId="0BAD4418"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1.93</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-6</w:t>
            </w:r>
          </w:p>
        </w:tc>
      </w:tr>
      <w:tr w:rsidR="00BF03C6" w:rsidRPr="00BF03C6" w14:paraId="3A436DD8" w14:textId="77777777" w:rsidTr="00AA611C">
        <w:trPr>
          <w:trHeight w:val="310"/>
        </w:trPr>
        <w:tc>
          <w:tcPr>
            <w:tcW w:w="0" w:type="auto"/>
            <w:tcBorders>
              <w:top w:val="nil"/>
              <w:left w:val="nil"/>
              <w:bottom w:val="nil"/>
              <w:right w:val="single" w:sz="4" w:space="0" w:color="auto"/>
            </w:tcBorders>
            <w:vAlign w:val="center"/>
          </w:tcPr>
          <w:p w14:paraId="1BBA2771" w14:textId="506DDA29"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Labiale</w:t>
            </w:r>
            <w:proofErr w:type="spellEnd"/>
            <w:r w:rsidRPr="00AA611C">
              <w:rPr>
                <w:rFonts w:cs="Times New Roman"/>
                <w:i/>
                <w:color w:val="000000"/>
                <w:szCs w:val="24"/>
              </w:rPr>
              <w:t xml:space="preserve"> </w:t>
            </w:r>
            <w:proofErr w:type="spellStart"/>
            <w:r w:rsidRPr="00AA611C">
              <w:rPr>
                <w:rFonts w:cs="Times New Roman"/>
                <w:i/>
                <w:color w:val="000000"/>
                <w:szCs w:val="24"/>
              </w:rPr>
              <w:t>superius</w:t>
            </w:r>
            <w:proofErr w:type="spellEnd"/>
          </w:p>
        </w:tc>
        <w:tc>
          <w:tcPr>
            <w:tcW w:w="0" w:type="auto"/>
            <w:tcBorders>
              <w:top w:val="nil"/>
              <w:left w:val="single" w:sz="4" w:space="0" w:color="auto"/>
              <w:bottom w:val="nil"/>
              <w:right w:val="nil"/>
            </w:tcBorders>
            <w:shd w:val="clear" w:color="auto" w:fill="auto"/>
            <w:noWrap/>
            <w:vAlign w:val="center"/>
            <w:hideMark/>
          </w:tcPr>
          <w:p w14:paraId="5E2B07F6" w14:textId="034C287E"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0.3185</w:t>
            </w:r>
          </w:p>
        </w:tc>
        <w:tc>
          <w:tcPr>
            <w:tcW w:w="0" w:type="auto"/>
            <w:tcBorders>
              <w:top w:val="nil"/>
              <w:left w:val="nil"/>
              <w:bottom w:val="nil"/>
              <w:right w:val="nil"/>
            </w:tcBorders>
            <w:shd w:val="clear" w:color="auto" w:fill="auto"/>
            <w:noWrap/>
            <w:vAlign w:val="center"/>
            <w:hideMark/>
          </w:tcPr>
          <w:p w14:paraId="33DD47D4"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0.3289</w:t>
            </w:r>
          </w:p>
        </w:tc>
        <w:tc>
          <w:tcPr>
            <w:tcW w:w="0" w:type="auto"/>
            <w:tcBorders>
              <w:top w:val="nil"/>
              <w:left w:val="nil"/>
              <w:bottom w:val="nil"/>
              <w:right w:val="nil"/>
            </w:tcBorders>
            <w:shd w:val="clear" w:color="auto" w:fill="auto"/>
            <w:noWrap/>
            <w:vAlign w:val="center"/>
            <w:hideMark/>
          </w:tcPr>
          <w:p w14:paraId="4B19533A"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2.4213</w:t>
            </w:r>
          </w:p>
        </w:tc>
        <w:tc>
          <w:tcPr>
            <w:tcW w:w="0" w:type="auto"/>
            <w:tcBorders>
              <w:top w:val="nil"/>
              <w:left w:val="nil"/>
              <w:bottom w:val="nil"/>
              <w:right w:val="nil"/>
            </w:tcBorders>
            <w:shd w:val="clear" w:color="auto" w:fill="auto"/>
            <w:noWrap/>
            <w:vAlign w:val="center"/>
            <w:hideMark/>
          </w:tcPr>
          <w:p w14:paraId="259AAF4A"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0.1236</w:t>
            </w:r>
          </w:p>
        </w:tc>
      </w:tr>
      <w:tr w:rsidR="00BF03C6" w:rsidRPr="00BF03C6" w14:paraId="4EB27298" w14:textId="77777777" w:rsidTr="00AA611C">
        <w:trPr>
          <w:trHeight w:val="310"/>
        </w:trPr>
        <w:tc>
          <w:tcPr>
            <w:tcW w:w="0" w:type="auto"/>
            <w:tcBorders>
              <w:top w:val="nil"/>
              <w:left w:val="nil"/>
              <w:bottom w:val="nil"/>
              <w:right w:val="single" w:sz="4" w:space="0" w:color="auto"/>
            </w:tcBorders>
            <w:vAlign w:val="center"/>
          </w:tcPr>
          <w:p w14:paraId="2AB61C42" w14:textId="21574112"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Nasion</w:t>
            </w:r>
            <w:proofErr w:type="spellEnd"/>
          </w:p>
        </w:tc>
        <w:tc>
          <w:tcPr>
            <w:tcW w:w="0" w:type="auto"/>
            <w:tcBorders>
              <w:top w:val="nil"/>
              <w:left w:val="single" w:sz="4" w:space="0" w:color="auto"/>
              <w:bottom w:val="nil"/>
              <w:right w:val="nil"/>
            </w:tcBorders>
            <w:shd w:val="clear" w:color="auto" w:fill="auto"/>
            <w:noWrap/>
            <w:vAlign w:val="center"/>
            <w:hideMark/>
          </w:tcPr>
          <w:p w14:paraId="47D9C7A4" w14:textId="4F87E056"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0.4938</w:t>
            </w:r>
          </w:p>
        </w:tc>
        <w:tc>
          <w:tcPr>
            <w:tcW w:w="0" w:type="auto"/>
            <w:tcBorders>
              <w:top w:val="nil"/>
              <w:left w:val="nil"/>
              <w:bottom w:val="nil"/>
              <w:right w:val="nil"/>
            </w:tcBorders>
            <w:shd w:val="clear" w:color="auto" w:fill="auto"/>
            <w:noWrap/>
            <w:vAlign w:val="center"/>
            <w:hideMark/>
          </w:tcPr>
          <w:p w14:paraId="08CCC60F"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0.3511</w:t>
            </w:r>
          </w:p>
        </w:tc>
        <w:tc>
          <w:tcPr>
            <w:tcW w:w="0" w:type="auto"/>
            <w:tcBorders>
              <w:top w:val="nil"/>
              <w:left w:val="nil"/>
              <w:bottom w:val="nil"/>
              <w:right w:val="nil"/>
            </w:tcBorders>
            <w:shd w:val="clear" w:color="auto" w:fill="auto"/>
            <w:noWrap/>
            <w:vAlign w:val="center"/>
            <w:hideMark/>
          </w:tcPr>
          <w:p w14:paraId="32D6DB02"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87.7550</w:t>
            </w:r>
          </w:p>
        </w:tc>
        <w:tc>
          <w:tcPr>
            <w:tcW w:w="0" w:type="auto"/>
            <w:tcBorders>
              <w:top w:val="nil"/>
              <w:left w:val="nil"/>
              <w:bottom w:val="nil"/>
              <w:right w:val="nil"/>
            </w:tcBorders>
            <w:shd w:val="clear" w:color="auto" w:fill="auto"/>
            <w:noWrap/>
            <w:vAlign w:val="center"/>
            <w:hideMark/>
          </w:tcPr>
          <w:p w14:paraId="779C9FFC" w14:textId="7E8A420B"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1.67</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-14</w:t>
            </w:r>
          </w:p>
        </w:tc>
      </w:tr>
      <w:tr w:rsidR="00BF03C6" w:rsidRPr="00BF03C6" w14:paraId="23E515AA" w14:textId="77777777" w:rsidTr="00AA611C">
        <w:trPr>
          <w:trHeight w:val="310"/>
        </w:trPr>
        <w:tc>
          <w:tcPr>
            <w:tcW w:w="0" w:type="auto"/>
            <w:tcBorders>
              <w:top w:val="nil"/>
              <w:left w:val="nil"/>
              <w:bottom w:val="nil"/>
              <w:right w:val="single" w:sz="4" w:space="0" w:color="auto"/>
            </w:tcBorders>
            <w:vAlign w:val="center"/>
          </w:tcPr>
          <w:p w14:paraId="30EE5691" w14:textId="2B6811C7"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Pogonion</w:t>
            </w:r>
          </w:p>
        </w:tc>
        <w:tc>
          <w:tcPr>
            <w:tcW w:w="0" w:type="auto"/>
            <w:tcBorders>
              <w:top w:val="nil"/>
              <w:left w:val="single" w:sz="4" w:space="0" w:color="auto"/>
              <w:bottom w:val="nil"/>
              <w:right w:val="nil"/>
            </w:tcBorders>
            <w:shd w:val="clear" w:color="auto" w:fill="auto"/>
            <w:noWrap/>
            <w:vAlign w:val="center"/>
            <w:hideMark/>
          </w:tcPr>
          <w:p w14:paraId="2EE3085D" w14:textId="2766E1BA"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0.5987</w:t>
            </w:r>
          </w:p>
        </w:tc>
        <w:tc>
          <w:tcPr>
            <w:tcW w:w="0" w:type="auto"/>
            <w:tcBorders>
              <w:top w:val="nil"/>
              <w:left w:val="nil"/>
              <w:bottom w:val="nil"/>
              <w:right w:val="nil"/>
            </w:tcBorders>
            <w:shd w:val="clear" w:color="auto" w:fill="auto"/>
            <w:noWrap/>
            <w:vAlign w:val="center"/>
            <w:hideMark/>
          </w:tcPr>
          <w:p w14:paraId="56C494C7"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0.3478</w:t>
            </w:r>
          </w:p>
        </w:tc>
        <w:tc>
          <w:tcPr>
            <w:tcW w:w="0" w:type="auto"/>
            <w:tcBorders>
              <w:top w:val="nil"/>
              <w:left w:val="nil"/>
              <w:bottom w:val="nil"/>
              <w:right w:val="nil"/>
            </w:tcBorders>
            <w:shd w:val="clear" w:color="auto" w:fill="auto"/>
            <w:noWrap/>
            <w:vAlign w:val="center"/>
            <w:hideMark/>
          </w:tcPr>
          <w:p w14:paraId="4E8C6A96"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23.9927</w:t>
            </w:r>
          </w:p>
        </w:tc>
        <w:tc>
          <w:tcPr>
            <w:tcW w:w="0" w:type="auto"/>
            <w:tcBorders>
              <w:top w:val="nil"/>
              <w:left w:val="nil"/>
              <w:bottom w:val="nil"/>
              <w:right w:val="nil"/>
            </w:tcBorders>
            <w:shd w:val="clear" w:color="auto" w:fill="auto"/>
            <w:noWrap/>
            <w:vAlign w:val="center"/>
            <w:hideMark/>
          </w:tcPr>
          <w:p w14:paraId="7BE1E397" w14:textId="0CEFF5C9"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4.95</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-6</w:t>
            </w:r>
          </w:p>
        </w:tc>
      </w:tr>
      <w:tr w:rsidR="00BF03C6" w:rsidRPr="00BF03C6" w14:paraId="7928B940" w14:textId="77777777" w:rsidTr="00AA611C">
        <w:trPr>
          <w:trHeight w:val="310"/>
        </w:trPr>
        <w:tc>
          <w:tcPr>
            <w:tcW w:w="0" w:type="auto"/>
            <w:tcBorders>
              <w:top w:val="nil"/>
              <w:left w:val="nil"/>
              <w:bottom w:val="nil"/>
              <w:right w:val="single" w:sz="4" w:space="0" w:color="auto"/>
            </w:tcBorders>
            <w:vAlign w:val="center"/>
          </w:tcPr>
          <w:p w14:paraId="20EC3EC9" w14:textId="527EC8A6"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Pronasale</w:t>
            </w:r>
            <w:proofErr w:type="spellEnd"/>
          </w:p>
        </w:tc>
        <w:tc>
          <w:tcPr>
            <w:tcW w:w="0" w:type="auto"/>
            <w:tcBorders>
              <w:top w:val="nil"/>
              <w:left w:val="single" w:sz="4" w:space="0" w:color="auto"/>
              <w:bottom w:val="nil"/>
              <w:right w:val="nil"/>
            </w:tcBorders>
            <w:shd w:val="clear" w:color="auto" w:fill="auto"/>
            <w:noWrap/>
            <w:vAlign w:val="center"/>
            <w:hideMark/>
          </w:tcPr>
          <w:p w14:paraId="267CCD56" w14:textId="427BC2C8"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0.3323</w:t>
            </w:r>
          </w:p>
        </w:tc>
        <w:tc>
          <w:tcPr>
            <w:tcW w:w="0" w:type="auto"/>
            <w:tcBorders>
              <w:top w:val="nil"/>
              <w:left w:val="nil"/>
              <w:bottom w:val="nil"/>
              <w:right w:val="nil"/>
            </w:tcBorders>
            <w:shd w:val="clear" w:color="auto" w:fill="auto"/>
            <w:noWrap/>
            <w:vAlign w:val="center"/>
            <w:hideMark/>
          </w:tcPr>
          <w:p w14:paraId="1CDE2706"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0.2376</w:t>
            </w:r>
          </w:p>
        </w:tc>
        <w:tc>
          <w:tcPr>
            <w:tcW w:w="0" w:type="auto"/>
            <w:tcBorders>
              <w:top w:val="nil"/>
              <w:left w:val="nil"/>
              <w:bottom w:val="nil"/>
              <w:right w:val="nil"/>
            </w:tcBorders>
            <w:shd w:val="clear" w:color="auto" w:fill="auto"/>
            <w:noWrap/>
            <w:vAlign w:val="center"/>
            <w:hideMark/>
          </w:tcPr>
          <w:p w14:paraId="118BCF4C"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38.2428</w:t>
            </w:r>
          </w:p>
        </w:tc>
        <w:tc>
          <w:tcPr>
            <w:tcW w:w="0" w:type="auto"/>
            <w:tcBorders>
              <w:top w:val="nil"/>
              <w:left w:val="nil"/>
              <w:bottom w:val="nil"/>
              <w:right w:val="nil"/>
            </w:tcBorders>
            <w:shd w:val="clear" w:color="auto" w:fill="auto"/>
            <w:noWrap/>
            <w:vAlign w:val="center"/>
            <w:hideMark/>
          </w:tcPr>
          <w:p w14:paraId="3B9C6057" w14:textId="4308585B"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2.49</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-8</w:t>
            </w:r>
          </w:p>
        </w:tc>
      </w:tr>
      <w:tr w:rsidR="00BF03C6" w:rsidRPr="00BF03C6" w14:paraId="5161B2AC" w14:textId="77777777" w:rsidTr="00AA611C">
        <w:trPr>
          <w:trHeight w:val="310"/>
        </w:trPr>
        <w:tc>
          <w:tcPr>
            <w:tcW w:w="0" w:type="auto"/>
            <w:tcBorders>
              <w:top w:val="nil"/>
              <w:left w:val="nil"/>
              <w:bottom w:val="nil"/>
              <w:right w:val="single" w:sz="4" w:space="0" w:color="auto"/>
            </w:tcBorders>
            <w:vAlign w:val="center"/>
          </w:tcPr>
          <w:p w14:paraId="5D41AD99" w14:textId="64E45B79"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Subalare</w:t>
            </w:r>
            <w:proofErr w:type="spellEnd"/>
            <w:r w:rsidRPr="00AA611C">
              <w:rPr>
                <w:rFonts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center"/>
            <w:hideMark/>
          </w:tcPr>
          <w:p w14:paraId="2A57CFAD" w14:textId="22316D7A"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0.4005</w:t>
            </w:r>
          </w:p>
        </w:tc>
        <w:tc>
          <w:tcPr>
            <w:tcW w:w="0" w:type="auto"/>
            <w:tcBorders>
              <w:top w:val="nil"/>
              <w:left w:val="nil"/>
              <w:bottom w:val="nil"/>
              <w:right w:val="nil"/>
            </w:tcBorders>
            <w:shd w:val="clear" w:color="auto" w:fill="auto"/>
            <w:noWrap/>
            <w:vAlign w:val="center"/>
            <w:hideMark/>
          </w:tcPr>
          <w:p w14:paraId="05C6EA68"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0.3239</w:t>
            </w:r>
          </w:p>
        </w:tc>
        <w:tc>
          <w:tcPr>
            <w:tcW w:w="0" w:type="auto"/>
            <w:tcBorders>
              <w:top w:val="nil"/>
              <w:left w:val="nil"/>
              <w:bottom w:val="nil"/>
              <w:right w:val="nil"/>
            </w:tcBorders>
            <w:shd w:val="clear" w:color="auto" w:fill="auto"/>
            <w:noWrap/>
            <w:vAlign w:val="center"/>
            <w:hideMark/>
          </w:tcPr>
          <w:p w14:paraId="3B1B40FE"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16.4805</w:t>
            </w:r>
          </w:p>
        </w:tc>
        <w:tc>
          <w:tcPr>
            <w:tcW w:w="0" w:type="auto"/>
            <w:tcBorders>
              <w:top w:val="nil"/>
              <w:left w:val="nil"/>
              <w:bottom w:val="nil"/>
              <w:right w:val="nil"/>
            </w:tcBorders>
            <w:shd w:val="clear" w:color="auto" w:fill="auto"/>
            <w:noWrap/>
            <w:vAlign w:val="center"/>
            <w:hideMark/>
          </w:tcPr>
          <w:p w14:paraId="1F99265E" w14:textId="77777777"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0.0001</w:t>
            </w:r>
          </w:p>
        </w:tc>
      </w:tr>
      <w:tr w:rsidR="00BF03C6" w:rsidRPr="00BF03C6" w14:paraId="27032D5B" w14:textId="77777777" w:rsidTr="00AA611C">
        <w:trPr>
          <w:trHeight w:val="310"/>
        </w:trPr>
        <w:tc>
          <w:tcPr>
            <w:tcW w:w="0" w:type="auto"/>
            <w:tcBorders>
              <w:top w:val="nil"/>
              <w:left w:val="nil"/>
              <w:bottom w:val="nil"/>
              <w:right w:val="single" w:sz="4" w:space="0" w:color="auto"/>
            </w:tcBorders>
            <w:vAlign w:val="center"/>
          </w:tcPr>
          <w:p w14:paraId="0E6BE6DC" w14:textId="279622A0"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Subalare</w:t>
            </w:r>
            <w:proofErr w:type="spellEnd"/>
            <w:r w:rsidRPr="00AA611C">
              <w:rPr>
                <w:rFonts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center"/>
            <w:hideMark/>
          </w:tcPr>
          <w:p w14:paraId="2C10581D" w14:textId="3BAD9CFA"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0.4283</w:t>
            </w:r>
          </w:p>
        </w:tc>
        <w:tc>
          <w:tcPr>
            <w:tcW w:w="0" w:type="auto"/>
            <w:tcBorders>
              <w:top w:val="nil"/>
              <w:left w:val="nil"/>
              <w:bottom w:val="nil"/>
              <w:right w:val="nil"/>
            </w:tcBorders>
            <w:shd w:val="clear" w:color="auto" w:fill="auto"/>
            <w:noWrap/>
            <w:vAlign w:val="center"/>
            <w:hideMark/>
          </w:tcPr>
          <w:p w14:paraId="0A110C08"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0.3113</w:t>
            </w:r>
          </w:p>
        </w:tc>
        <w:tc>
          <w:tcPr>
            <w:tcW w:w="0" w:type="auto"/>
            <w:tcBorders>
              <w:top w:val="nil"/>
              <w:left w:val="nil"/>
              <w:bottom w:val="nil"/>
              <w:right w:val="nil"/>
            </w:tcBorders>
            <w:shd w:val="clear" w:color="auto" w:fill="auto"/>
            <w:noWrap/>
            <w:vAlign w:val="center"/>
            <w:hideMark/>
          </w:tcPr>
          <w:p w14:paraId="4B074AEC"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25.6819</w:t>
            </w:r>
          </w:p>
        </w:tc>
        <w:tc>
          <w:tcPr>
            <w:tcW w:w="0" w:type="auto"/>
            <w:tcBorders>
              <w:top w:val="nil"/>
              <w:left w:val="nil"/>
              <w:bottom w:val="nil"/>
              <w:right w:val="nil"/>
            </w:tcBorders>
            <w:shd w:val="clear" w:color="auto" w:fill="auto"/>
            <w:noWrap/>
            <w:vAlign w:val="center"/>
            <w:hideMark/>
          </w:tcPr>
          <w:p w14:paraId="71D22C87" w14:textId="30525DF3"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2.54</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-6</w:t>
            </w:r>
          </w:p>
        </w:tc>
      </w:tr>
      <w:tr w:rsidR="00BF03C6" w:rsidRPr="00BF03C6" w14:paraId="15A395EC" w14:textId="77777777" w:rsidTr="00AA611C">
        <w:trPr>
          <w:trHeight w:val="310"/>
        </w:trPr>
        <w:tc>
          <w:tcPr>
            <w:tcW w:w="0" w:type="auto"/>
            <w:tcBorders>
              <w:top w:val="nil"/>
              <w:left w:val="nil"/>
              <w:bottom w:val="nil"/>
              <w:right w:val="single" w:sz="4" w:space="0" w:color="auto"/>
            </w:tcBorders>
            <w:vAlign w:val="center"/>
          </w:tcPr>
          <w:p w14:paraId="57335462" w14:textId="45BB1CA8"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Subnasale</w:t>
            </w:r>
            <w:proofErr w:type="spellEnd"/>
          </w:p>
        </w:tc>
        <w:tc>
          <w:tcPr>
            <w:tcW w:w="0" w:type="auto"/>
            <w:tcBorders>
              <w:top w:val="nil"/>
              <w:left w:val="single" w:sz="4" w:space="0" w:color="auto"/>
              <w:bottom w:val="nil"/>
              <w:right w:val="nil"/>
            </w:tcBorders>
            <w:shd w:val="clear" w:color="auto" w:fill="auto"/>
            <w:noWrap/>
            <w:vAlign w:val="center"/>
            <w:hideMark/>
          </w:tcPr>
          <w:p w14:paraId="3FEFCEB4" w14:textId="5C8436B3"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0.3480</w:t>
            </w:r>
          </w:p>
        </w:tc>
        <w:tc>
          <w:tcPr>
            <w:tcW w:w="0" w:type="auto"/>
            <w:tcBorders>
              <w:top w:val="nil"/>
              <w:left w:val="nil"/>
              <w:bottom w:val="nil"/>
              <w:right w:val="nil"/>
            </w:tcBorders>
            <w:shd w:val="clear" w:color="auto" w:fill="auto"/>
            <w:noWrap/>
            <w:vAlign w:val="center"/>
            <w:hideMark/>
          </w:tcPr>
          <w:p w14:paraId="6DD9B6A4"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0.2072</w:t>
            </w:r>
          </w:p>
        </w:tc>
        <w:tc>
          <w:tcPr>
            <w:tcW w:w="0" w:type="auto"/>
            <w:tcBorders>
              <w:top w:val="nil"/>
              <w:left w:val="nil"/>
              <w:bottom w:val="nil"/>
              <w:right w:val="nil"/>
            </w:tcBorders>
            <w:shd w:val="clear" w:color="auto" w:fill="auto"/>
            <w:noWrap/>
            <w:vAlign w:val="center"/>
            <w:hideMark/>
          </w:tcPr>
          <w:p w14:paraId="544096F5"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42.6476</w:t>
            </w:r>
          </w:p>
        </w:tc>
        <w:tc>
          <w:tcPr>
            <w:tcW w:w="0" w:type="auto"/>
            <w:tcBorders>
              <w:top w:val="nil"/>
              <w:left w:val="nil"/>
              <w:bottom w:val="nil"/>
              <w:right w:val="nil"/>
            </w:tcBorders>
            <w:shd w:val="clear" w:color="auto" w:fill="auto"/>
            <w:noWrap/>
            <w:vAlign w:val="center"/>
            <w:hideMark/>
          </w:tcPr>
          <w:p w14:paraId="4CEC05B4" w14:textId="74E5C4C9"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5.57</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-9</w:t>
            </w:r>
          </w:p>
        </w:tc>
      </w:tr>
      <w:tr w:rsidR="00BF03C6" w:rsidRPr="00BF03C6" w14:paraId="2944687F" w14:textId="77777777" w:rsidTr="00AA611C">
        <w:trPr>
          <w:trHeight w:val="310"/>
        </w:trPr>
        <w:tc>
          <w:tcPr>
            <w:tcW w:w="0" w:type="auto"/>
            <w:tcBorders>
              <w:top w:val="nil"/>
              <w:left w:val="nil"/>
              <w:bottom w:val="nil"/>
              <w:right w:val="single" w:sz="4" w:space="0" w:color="auto"/>
            </w:tcBorders>
            <w:vAlign w:val="center"/>
          </w:tcPr>
          <w:p w14:paraId="11F0C34C" w14:textId="36472C47"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Mean</w:t>
            </w:r>
          </w:p>
        </w:tc>
        <w:tc>
          <w:tcPr>
            <w:tcW w:w="0" w:type="auto"/>
            <w:tcBorders>
              <w:top w:val="nil"/>
              <w:left w:val="single" w:sz="4" w:space="0" w:color="auto"/>
              <w:bottom w:val="nil"/>
              <w:right w:val="nil"/>
            </w:tcBorders>
            <w:shd w:val="clear" w:color="auto" w:fill="auto"/>
            <w:noWrap/>
            <w:vAlign w:val="center"/>
            <w:hideMark/>
          </w:tcPr>
          <w:p w14:paraId="3FBB35CF" w14:textId="673907E5"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0.3974</w:t>
            </w:r>
          </w:p>
        </w:tc>
        <w:tc>
          <w:tcPr>
            <w:tcW w:w="0" w:type="auto"/>
            <w:tcBorders>
              <w:top w:val="nil"/>
              <w:left w:val="nil"/>
              <w:bottom w:val="nil"/>
              <w:right w:val="nil"/>
            </w:tcBorders>
            <w:shd w:val="clear" w:color="auto" w:fill="auto"/>
            <w:noWrap/>
            <w:vAlign w:val="center"/>
            <w:hideMark/>
          </w:tcPr>
          <w:p w14:paraId="0C0C0D16"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0.2711</w:t>
            </w:r>
          </w:p>
        </w:tc>
        <w:tc>
          <w:tcPr>
            <w:tcW w:w="0" w:type="auto"/>
            <w:tcBorders>
              <w:top w:val="nil"/>
              <w:left w:val="nil"/>
              <w:bottom w:val="nil"/>
              <w:right w:val="nil"/>
            </w:tcBorders>
            <w:shd w:val="clear" w:color="auto" w:fill="auto"/>
            <w:noWrap/>
            <w:vAlign w:val="center"/>
            <w:hideMark/>
          </w:tcPr>
          <w:p w14:paraId="455EB206" w14:textId="19EA0069" w:rsidR="00BF03C6" w:rsidRPr="00BF03C6" w:rsidRDefault="00BF03C6" w:rsidP="00AA611C">
            <w:pPr>
              <w:spacing w:before="0" w:after="0"/>
              <w:jc w:val="center"/>
              <w:rPr>
                <w:rFonts w:eastAsia="Times New Roman" w:cs="Times New Roman"/>
                <w:color w:val="000000"/>
                <w:szCs w:val="24"/>
              </w:rPr>
            </w:pPr>
          </w:p>
        </w:tc>
        <w:tc>
          <w:tcPr>
            <w:tcW w:w="0" w:type="auto"/>
            <w:tcBorders>
              <w:top w:val="nil"/>
              <w:left w:val="nil"/>
              <w:bottom w:val="nil"/>
              <w:right w:val="nil"/>
            </w:tcBorders>
            <w:shd w:val="clear" w:color="auto" w:fill="auto"/>
            <w:noWrap/>
            <w:vAlign w:val="center"/>
            <w:hideMark/>
          </w:tcPr>
          <w:p w14:paraId="5CE07063" w14:textId="5FE8FD7D" w:rsidR="00BF03C6" w:rsidRPr="00BF03C6" w:rsidRDefault="00BF03C6" w:rsidP="00AA611C">
            <w:pPr>
              <w:spacing w:before="0" w:after="0"/>
              <w:jc w:val="center"/>
              <w:rPr>
                <w:rFonts w:eastAsia="Times New Roman" w:cs="Times New Roman"/>
                <w:color w:val="000000"/>
                <w:szCs w:val="24"/>
              </w:rPr>
            </w:pPr>
          </w:p>
        </w:tc>
      </w:tr>
    </w:tbl>
    <w:p w14:paraId="30F650CA" w14:textId="29E26041" w:rsidR="00BF03C6" w:rsidRDefault="009D23AD" w:rsidP="00904E53">
      <w:r>
        <w:rPr>
          <w:noProof/>
          <w:lang w:val="en-AU" w:eastAsia="en-AU"/>
        </w:rPr>
        <w:lastRenderedPageBreak/>
        <w:drawing>
          <wp:inline distT="0" distB="0" distL="0" distR="0" wp14:anchorId="204779B1" wp14:editId="2F532E75">
            <wp:extent cx="5944430" cy="40772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_MLvsAuto_Plot.png"/>
                    <pic:cNvPicPr/>
                  </pic:nvPicPr>
                  <pic:blipFill>
                    <a:blip r:embed="rId13">
                      <a:extLst>
                        <a:ext uri="{28A0092B-C50C-407E-A947-70E740481C1C}">
                          <a14:useLocalDpi xmlns:a14="http://schemas.microsoft.com/office/drawing/2010/main" val="0"/>
                        </a:ext>
                      </a:extLst>
                    </a:blip>
                    <a:stretch>
                      <a:fillRect/>
                    </a:stretch>
                  </pic:blipFill>
                  <pic:spPr>
                    <a:xfrm>
                      <a:off x="0" y="0"/>
                      <a:ext cx="5944430" cy="4077269"/>
                    </a:xfrm>
                    <a:prstGeom prst="rect">
                      <a:avLst/>
                    </a:prstGeom>
                  </pic:spPr>
                </pic:pic>
              </a:graphicData>
            </a:graphic>
          </wp:inline>
        </w:drawing>
      </w:r>
    </w:p>
    <w:p w14:paraId="6C935954" w14:textId="36D38BD5" w:rsidR="009D23AD" w:rsidRDefault="009D23AD" w:rsidP="00904E53">
      <w:r>
        <w:rPr>
          <w:b/>
        </w:rPr>
        <w:t>Figure X. Comparison of inter-observer errors calculated using manual and automatic landmarks.</w:t>
      </w:r>
      <w:r>
        <w:t xml:space="preserve"> The interobserver error was calculated as described in section 2.3.4.1 and averaged across x, y, and z dimensions to give an average error value per image. We also calculated the inter-observer error of automatic landmarks trained using the three iterations of each observer separately and averaged these values across x, y, and z dimensions to give an average error value per image. For each landmark, </w:t>
      </w:r>
      <w:proofErr w:type="spellStart"/>
      <w:r>
        <w:t>Levene’s</w:t>
      </w:r>
      <w:proofErr w:type="spellEnd"/>
      <w:r>
        <w:t xml:space="preserve"> test was performed to determine if the variances were identical (Table X). </w:t>
      </w:r>
    </w:p>
    <w:p w14:paraId="47432200" w14:textId="326FFE96" w:rsidR="00532CCE" w:rsidRDefault="00532CCE" w:rsidP="00904E53">
      <w:r>
        <w:t>Ability to have up to 50 indications on a si</w:t>
      </w:r>
      <w:r w:rsidR="00550CB7">
        <w:t>ng</w:t>
      </w:r>
      <w:r>
        <w:t xml:space="preserve">le face and then average them is what makes this good. Even though they were done on different faces. Not available on </w:t>
      </w:r>
      <w:proofErr w:type="gramStart"/>
      <w:r>
        <w:t>manual .</w:t>
      </w:r>
      <w:proofErr w:type="gramEnd"/>
      <w:r>
        <w:t xml:space="preserve"> Mapping allowed us to merge </w:t>
      </w:r>
    </w:p>
    <w:p w14:paraId="584DC362" w14:textId="502298B5" w:rsidR="00F14453" w:rsidRDefault="00F14453" w:rsidP="00010EEC">
      <w:pPr>
        <w:pStyle w:val="Heading4"/>
      </w:pPr>
      <w:r>
        <w:t>Centroid size comparison</w:t>
      </w:r>
    </w:p>
    <w:p w14:paraId="5A4944D9" w14:textId="671ADB15" w:rsidR="002D2B3C" w:rsidRPr="002D2B3C" w:rsidRDefault="002D2B3C" w:rsidP="002D2B3C">
      <w:r>
        <w:t xml:space="preserve">Citation for </w:t>
      </w:r>
      <w:proofErr w:type="spellStart"/>
      <w:r>
        <w:t>geomorph</w:t>
      </w:r>
      <w:proofErr w:type="spellEnd"/>
      <w:r>
        <w:t xml:space="preserve">: Adams and </w:t>
      </w:r>
      <w:proofErr w:type="spellStart"/>
      <w:r>
        <w:t>Otarola</w:t>
      </w:r>
      <w:proofErr w:type="spellEnd"/>
      <w:r>
        <w:t>-Castillo 2013</w:t>
      </w:r>
    </w:p>
    <w:p w14:paraId="1E43570A" w14:textId="0501A408" w:rsidR="00052E83" w:rsidRDefault="00052E83" w:rsidP="00FF1B3B">
      <w:pPr>
        <w:pStyle w:val="Heading4"/>
      </w:pPr>
      <w:proofErr w:type="spellStart"/>
      <w:r>
        <w:t>Manovas</w:t>
      </w:r>
      <w:proofErr w:type="spellEnd"/>
    </w:p>
    <w:p w14:paraId="294B4F92" w14:textId="498C1661" w:rsidR="00FF1B3B" w:rsidRDefault="00F14453" w:rsidP="00FF1B3B">
      <w:pPr>
        <w:pStyle w:val="Heading4"/>
      </w:pPr>
      <w:r>
        <w:t xml:space="preserve">Using the average of six iterations vs. the average of three iterations? Probably supplementary material. </w:t>
      </w:r>
    </w:p>
    <w:p w14:paraId="1CED906F" w14:textId="77777777" w:rsidR="00052E83" w:rsidRPr="00052E83" w:rsidRDefault="00052E83" w:rsidP="00052E83"/>
    <w:p w14:paraId="05D9FA82" w14:textId="122D62F9" w:rsidR="001D5C23" w:rsidRDefault="008F4E4F" w:rsidP="001D5C23">
      <w:pPr>
        <w:pStyle w:val="Heading1"/>
      </w:pPr>
      <w:r>
        <w:t>Results</w:t>
      </w:r>
      <w:r w:rsidR="00052E83">
        <w:t xml:space="preserve"> (not updated) </w:t>
      </w:r>
    </w:p>
    <w:p w14:paraId="435A8906" w14:textId="51041C64" w:rsidR="005C1319" w:rsidRPr="005C1319" w:rsidRDefault="005C1319" w:rsidP="005C1319">
      <w:r>
        <w:t xml:space="preserve">To validate the placement of automatic landmarks resulting from the </w:t>
      </w:r>
      <w:proofErr w:type="spellStart"/>
      <w:r>
        <w:t>MeshMonk</w:t>
      </w:r>
      <w:proofErr w:type="spellEnd"/>
      <w:r>
        <w:t xml:space="preserve"> anthropometric mask registration, we compared the placement of 19 automatically placed landmarks to those placed manually by two independent observers, while considering the manually placed landmarks to be the </w:t>
      </w:r>
      <w:r>
        <w:lastRenderedPageBreak/>
        <w:t xml:space="preserve">“gold standard.” Measurement errors were calculated as the </w:t>
      </w:r>
      <w:r w:rsidR="00550CB7">
        <w:t>root mean squared error</w:t>
      </w:r>
      <w:r>
        <w:t xml:space="preserve"> between landmarking it the automatic and manual </w:t>
      </w:r>
      <w:r w:rsidRPr="00981D6F">
        <w:rPr>
          <w:i/>
        </w:rPr>
        <w:t>x</w:t>
      </w:r>
      <w:r>
        <w:t xml:space="preserve">, </w:t>
      </w:r>
      <w:r w:rsidRPr="00981D6F">
        <w:rPr>
          <w:i/>
        </w:rPr>
        <w:t>y</w:t>
      </w:r>
      <w:r>
        <w:t xml:space="preserve">, and </w:t>
      </w:r>
      <w:r w:rsidRPr="00981D6F">
        <w:rPr>
          <w:i/>
        </w:rPr>
        <w:t>z</w:t>
      </w:r>
      <w:r>
        <w:t xml:space="preserve"> coordinates. </w:t>
      </w:r>
    </w:p>
    <w:p w14:paraId="166BEE7F" w14:textId="60F4E754" w:rsidR="00D43DCB" w:rsidRDefault="00740F06" w:rsidP="00766354">
      <w:pPr>
        <w:pStyle w:val="Heading2"/>
      </w:pPr>
      <w:r>
        <w:t>Intra-</w:t>
      </w:r>
      <w:r w:rsidR="006473D4">
        <w:t xml:space="preserve"> and inter-</w:t>
      </w:r>
      <w:r>
        <w:t>observer error of manual landmarks</w:t>
      </w:r>
    </w:p>
    <w:p w14:paraId="3BC02623" w14:textId="0B25CC06" w:rsidR="00740F06" w:rsidRPr="00740F06" w:rsidRDefault="00740F06" w:rsidP="00740F06">
      <w:r>
        <w:t>The quantitative study of morphology using 3D coordinates requires specific attention to measurement error and has a robust presence in the literature</w:t>
      </w:r>
      <w:r w:rsidR="00065622">
        <w:t xml:space="preserve">. For each independent observer, we calculated </w:t>
      </w:r>
      <w:r w:rsidR="00C96F24">
        <w:t xml:space="preserve">the intra-observer error of </w:t>
      </w:r>
      <w:r w:rsidR="00065622">
        <w:t xml:space="preserve">the manual landmarks as the standard deviation between the </w:t>
      </w:r>
      <w:r w:rsidR="00981D6F" w:rsidRPr="00981D6F">
        <w:rPr>
          <w:i/>
        </w:rPr>
        <w:t>x</w:t>
      </w:r>
      <w:r w:rsidR="00981D6F">
        <w:t xml:space="preserve">, </w:t>
      </w:r>
      <w:r w:rsidR="00981D6F" w:rsidRPr="00981D6F">
        <w:rPr>
          <w:i/>
        </w:rPr>
        <w:t>y</w:t>
      </w:r>
      <w:r w:rsidR="00981D6F">
        <w:t xml:space="preserve">, and </w:t>
      </w:r>
      <w:r w:rsidR="00981D6F" w:rsidRPr="00981D6F">
        <w:rPr>
          <w:i/>
        </w:rPr>
        <w:t>z</w:t>
      </w:r>
      <w:r w:rsidR="00981D6F">
        <w:t xml:space="preserve"> coordinates of each </w:t>
      </w:r>
      <w:r w:rsidR="00065622">
        <w:t>landmark iteration</w:t>
      </w:r>
      <w:r w:rsidR="00A36610">
        <w:t>.</w:t>
      </w:r>
      <w:r w:rsidR="00065622">
        <w:t xml:space="preserve"> </w:t>
      </w:r>
      <w:r w:rsidR="00BD0465">
        <w:t xml:space="preserve">Table X reports the </w:t>
      </w:r>
      <w:r w:rsidR="00A36610">
        <w:t xml:space="preserve">per-landmark </w:t>
      </w:r>
      <w:r w:rsidR="00C96F24">
        <w:t>standard deviation</w:t>
      </w:r>
      <w:r w:rsidR="00A36610">
        <w:t xml:space="preserve">, averaged across dimensions and images. </w:t>
      </w:r>
      <w:r w:rsidR="00BD0465">
        <w:t xml:space="preserve">The average </w:t>
      </w:r>
      <w:r w:rsidR="00137EC0">
        <w:t>standard deviation of</w:t>
      </w:r>
      <w:r w:rsidR="00A36610">
        <w:t xml:space="preserve"> observer AZ across all landmarks was 0.5787 mm while the average standard deviation of observer JW across all landmarks was 0.4367 mm</w:t>
      </w:r>
      <w:r w:rsidR="00BD0465">
        <w:t xml:space="preserve">. </w:t>
      </w:r>
      <w:r w:rsidR="00970F8F">
        <w:t xml:space="preserve">The average inter-observer error, measured as the standard deviation between the </w:t>
      </w:r>
      <w:r w:rsidR="00970F8F" w:rsidRPr="00970F8F">
        <w:rPr>
          <w:i/>
        </w:rPr>
        <w:t>x</w:t>
      </w:r>
      <w:r w:rsidR="00970F8F">
        <w:t xml:space="preserve">, </w:t>
      </w:r>
      <w:r w:rsidR="00970F8F" w:rsidRPr="00970F8F">
        <w:rPr>
          <w:i/>
        </w:rPr>
        <w:t>y</w:t>
      </w:r>
      <w:r w:rsidR="00970F8F">
        <w:t xml:space="preserve">, and </w:t>
      </w:r>
      <w:r w:rsidR="00970F8F" w:rsidRPr="00970F8F">
        <w:rPr>
          <w:i/>
        </w:rPr>
        <w:t>z</w:t>
      </w:r>
      <w:r w:rsidR="00970F8F">
        <w:t xml:space="preserve"> coordinates of each observer’s centroid configuration was 0.3974 mm. </w:t>
      </w:r>
      <w:r w:rsidR="00BD0465">
        <w:t xml:space="preserve">This range of deviation is considered highly precise and is similar to previously reported measures of landmark error </w:t>
      </w:r>
      <w:r w:rsidR="00BD0465">
        <w:fldChar w:fldCharType="begin" w:fldLock="1"/>
      </w:r>
      <w:r w:rsidR="00A23BB5">
        <w:instrText>ADDIN CSL_CITATION {"citationItems":[{"id":"ITEM-1","itemData":{"DOI":"10.1002/ajmg.a.30959","ISBN":"1552-4825 (Print)\\r1552-4825 (Linking)","ISSN":"15524825","PMID":"16158436","abstract":"The genetic basis for complex phenotypes is currently of great interest for both clinical investigators and basic scientists. In order to acquire a thorough understanding of the translation from genotype to phenotype, highly precise measures of phenotypic variation are required. New technologies, such as 3D photogrammetry are being implemented in phenotypic studies due to their ability to collect data rapidly and non-invasively. Before these systems can be broadly implemented, the error associated with data collected from images acquired using these technologies must be assessed. This study investigates the precision, error, and repeatability associated with anthropometric landmark coordinate data collected from 3D digital photogrammetric images acquired with the 3dMDface System. Precision, error due to the imaging system, error due to digitization of the images, and repeatability are assessed in a sample of children and adults (n = 15). Results show that data collected from images with the 3dMDface System are highly repeatable and precise. The average error associated with the placement of landmarks is sub-millimeter; both the error due to digitization and due to the imaging system are very low. The few measures showing a higher degree of error include those crossing the labial fissure, which are influenced by even subtle movement of the mandible. These results suggest that 3D anthropometric data collected using the 3dMDface System are highly reliable and, therefore, useful for evaluation of clinical dysmorphology and surgery, analyses of genotype-phenotype correlations, and inheritance of complex phenotypes.","author":[{"dropping-particle":"","family":"Aldridge","given":"Kristina","non-dropping-particle":"","parse-names":false,"suffix":""},{"dropping-particle":"","family":"Boyadjiev","given":"Simeon A.","non-dropping-particle":"","parse-names":false,"suffix":""},{"dropping-particle":"","family":"Capone","given":"George T.","non-dropping-particle":"","parse-names":false,"suffix":""},{"dropping-particle":"","family":"DeLeon","given":"Valerie B.","non-dropping-particle":"","parse-names":false,"suffix":""},{"dropping-particle":"","family":"Richtsmeier","given":"Joan T.","non-dropping-particle":"","parse-names":false,"suffix":""}],"container-title":"American Journal of Medical Genetics","id":"ITEM-1","issue":"3","issued":{"date-parts":[["2005"]]},"page":"247-253","title":"Precision and error of three-dimensional phenotypic measures acquired from 3dMD photogrammetric images","type":"article-journal","volume":"138 A"},"uris":["http://www.mendeley.com/documents/?uuid=4419db9c-87b4-4507-b5bc-e9f4bf803261"]},{"id":"ITEM-2","itemData":{"DOI":"10.1002/ajpa","ISBN":"1630640077","ISSN":"00137227","PMID":"14351790","abstract":"Geometric morphometric methods rely on the accurate identification and quantification of land- marks on biological specimens. As in any empirical analy- sis, the assessment of inter- and intra-observer error is desirable. A review of methods currently being employed to assess measurement error in geometric morphometrics was conducted and three general approaches to the prob- lem were identified. One such approach employs General- ized Procrustes Analysis to superimpose repeatedly digi- tized landmark configurations, thereby establishing whether repeat measures fall within an acceptable range of variation. The potential problem of this error assess- ment method (the ‘‘Pinocchio effect’’) is demonstrated and its effect on error studies discussed. An alternative approach involves employing Euclidean distances between the configuration centroid and repeat measures of a landmark to assess the relative repeatability of individ- ual landmarks. This method is also potentially problem- atic as the inherent geometric properties of the specimen can result in misleading estimates of measurement error. A third approach involved the repeated digitization of landmarks with the specimen held in a constant orienta- tion to assess individual landmark precision. This latter approach is an ideal method for assessing individual landmark precision, but is restrictive in that it does not allow for the incorporation of instrumentally defined or Type III landmarks. Hence, a revised method for assess- ing landmark error is proposed and described with the aid of worked empirical examples.","author":[{"dropping-particle":"","family":"Cramon-Taubadel","given":"Noreen","non-dropping-particle":"von","parse-names":false,"suffix":""},{"dropping-particle":"","family":"Frazier","given":"Brenda C.","non-dropping-particle":"","parse-names":false,"suffix":""},{"dropping-particle":"","family":"Mirazon-Lahr","given":"Marta","non-dropping-particle":"","parse-names":false,"suffix":""}],"container-title":"American Journal of Physical Anthropology","id":"ITEM-2","issued":{"date-parts":[["2007"]]},"page":"24-35","title":"The problem of assessing landmark error in geometric morphometrics: Theory, methods, and modifications","type":"article-journal","volume":"134"},"uris":["http://www.mendeley.com/documents/?uuid=a8914b52-71a1-4be4-858e-5982dd1cc049"]}],"mendeley":{"formattedCitation":"(Aldridge et al., 2005; von Cramon-Taubadel et al., 2007)","plainTextFormattedCitation":"(Aldridge et al., 2005; von Cramon-Taubadel et al., 2007)","previouslyFormattedCitation":"(Aldridge et al., 2005; von Cramon-Taubadel et al., 2007)"},"properties":{"noteIndex":0},"schema":"https://github.com/citation-style-language/schema/raw/master/csl-citation.json"}</w:instrText>
      </w:r>
      <w:r w:rsidR="00BD0465">
        <w:fldChar w:fldCharType="separate"/>
      </w:r>
      <w:r w:rsidR="00970F8F" w:rsidRPr="00970F8F">
        <w:rPr>
          <w:noProof/>
        </w:rPr>
        <w:t>(Aldridge et al., 2005; von Cramon-Taubadel et al., 2007)</w:t>
      </w:r>
      <w:r w:rsidR="00BD0465">
        <w:fldChar w:fldCharType="end"/>
      </w:r>
      <w:r w:rsidR="00BD0465">
        <w:t xml:space="preserve">. </w:t>
      </w:r>
    </w:p>
    <w:p w14:paraId="136699D9" w14:textId="640C9CF6" w:rsidR="00E23FA8" w:rsidRDefault="00E23FA8" w:rsidP="00766354">
      <w:pPr>
        <w:pStyle w:val="Heading2"/>
      </w:pPr>
      <w:r>
        <w:t>Direct comparison of manual and automatic landmark placements</w:t>
      </w:r>
    </w:p>
    <w:p w14:paraId="6D4CE38A" w14:textId="3E3691CA" w:rsidR="00E23FA8" w:rsidRPr="00F90383" w:rsidRDefault="00E23FA8" w:rsidP="00E23FA8">
      <w:pPr>
        <w:rPr>
          <w:vertAlign w:val="subscript"/>
        </w:rPr>
      </w:pPr>
      <w:r>
        <w:t>The correlation between the manual and automatic landmarks was calculated based upon the average of all six iterations of manual landmarks and the automatic landmarking iteration based on this average. The Pearson’s correlation coefficients were high: 0.9995226 for the x-dimension, 0.9997573 for the y-dimension, and 0.9999215 for the z-dimension (Figure X). We also calculated the standard deviation between the average manual landmarks and the automatic landmarks, reported in Table X. The standard deviation averaged across dimensions and landmarks was 0.4401 (0.4465 along the x-axis, 0.5064 along the y-axis, and 0.3675 along the z-axis). Per-land</w:t>
      </w:r>
      <w:r w:rsidR="007E77DC">
        <w:t>mark values are given in Table X.</w:t>
      </w:r>
    </w:p>
    <w:p w14:paraId="3E9ACB23" w14:textId="2B08236C" w:rsidR="00E23FA8" w:rsidRDefault="00E23FA8" w:rsidP="00E23FA8">
      <w:pPr>
        <w:pStyle w:val="Heading2"/>
      </w:pPr>
      <w:r>
        <w:t>Comparison of inter-observer errors</w:t>
      </w:r>
      <w:r w:rsidR="00F14453">
        <w:t xml:space="preserve"> (In the discussion, make sure to talk about how this is an expected result because of the averaging of many landmarks during the training process). </w:t>
      </w:r>
    </w:p>
    <w:p w14:paraId="4294DA90" w14:textId="339286F3" w:rsidR="007E77DC" w:rsidRPr="007E77DC" w:rsidRDefault="00F90383" w:rsidP="007E77DC">
      <w:r>
        <w:t xml:space="preserve">We calculated the inter-observer error using the automatic landmark placements trained using each observer’s manual landmark averages (i.e. </w:t>
      </w:r>
      <w:proofErr w:type="spellStart"/>
      <w:r>
        <w:t>Auto</w:t>
      </w:r>
      <w:r w:rsidRPr="00F90383">
        <w:rPr>
          <w:vertAlign w:val="subscript"/>
        </w:rPr>
        <w:t>AZ</w:t>
      </w:r>
      <w:proofErr w:type="spellEnd"/>
      <w:r>
        <w:t xml:space="preserve"> vs. </w:t>
      </w:r>
      <w:proofErr w:type="spellStart"/>
      <w:r>
        <w:t>Auto</w:t>
      </w:r>
      <w:r w:rsidRPr="00F90383">
        <w:rPr>
          <w:vertAlign w:val="subscript"/>
        </w:rPr>
        <w:t>JW</w:t>
      </w:r>
      <w:proofErr w:type="spellEnd"/>
      <w:r>
        <w:t>) and compared this to the inter-observer error calculated using the manual landmark placements (i.e. ML</w:t>
      </w:r>
      <w:r>
        <w:rPr>
          <w:vertAlign w:val="subscript"/>
        </w:rPr>
        <w:t>AZ</w:t>
      </w:r>
      <w:r>
        <w:t xml:space="preserve"> vs. ML</w:t>
      </w:r>
      <w:r>
        <w:rPr>
          <w:vertAlign w:val="subscript"/>
        </w:rPr>
        <w:t>JW</w:t>
      </w:r>
      <w:r>
        <w:t xml:space="preserve">) using </w:t>
      </w:r>
      <w:proofErr w:type="spellStart"/>
      <w:r>
        <w:t>Levene’s</w:t>
      </w:r>
      <w:proofErr w:type="spellEnd"/>
      <w:r>
        <w:t xml:space="preserve"> test, which was chosen to compare variances while being robust to departures from normality. The inter-observer errors and the </w:t>
      </w:r>
      <w:proofErr w:type="spellStart"/>
      <w:r>
        <w:t>Levene</w:t>
      </w:r>
      <w:proofErr w:type="spellEnd"/>
      <w:r>
        <w:t xml:space="preserve"> test statistics are provided in Table X and correspond to those in Figure X. In all but one case, the variance of the inter-observer error was significantly smaller when calculated using the automatic landmarks. The only case in which the two variances were not significantly different was the </w:t>
      </w:r>
      <w:proofErr w:type="spellStart"/>
      <w:r>
        <w:t>labiale</w:t>
      </w:r>
      <w:proofErr w:type="spellEnd"/>
      <w:r>
        <w:t xml:space="preserve"> </w:t>
      </w:r>
      <w:proofErr w:type="spellStart"/>
      <w:r>
        <w:t>superius</w:t>
      </w:r>
      <w:proofErr w:type="spellEnd"/>
      <w:r>
        <w:t xml:space="preserve"> landmark (F statistic = 2.4213, p-value = 0.1236).</w:t>
      </w:r>
    </w:p>
    <w:p w14:paraId="408AC998" w14:textId="1C31197F" w:rsidR="00F14453" w:rsidRDefault="00F14453" w:rsidP="00766354">
      <w:pPr>
        <w:pStyle w:val="Heading2"/>
      </w:pPr>
      <w:r>
        <w:t>Comparison of Arslan ML – Arslan Auto, Julie ML – Julie Auto, etc. 2 way comparison to make sure that the automatic landmarking doesn’t add error</w:t>
      </w:r>
    </w:p>
    <w:p w14:paraId="4ACF5932" w14:textId="7ECB2E35" w:rsidR="00F14453" w:rsidRPr="00F14453" w:rsidRDefault="00D43DCB" w:rsidP="00F14453">
      <w:pPr>
        <w:pStyle w:val="Heading2"/>
      </w:pPr>
      <w:r>
        <w:t>Centroid size</w:t>
      </w:r>
      <w:r w:rsidR="00F14453">
        <w:t xml:space="preserve"> comparison</w:t>
      </w:r>
    </w:p>
    <w:p w14:paraId="14C22489" w14:textId="7C1827A6" w:rsidR="00746A86" w:rsidRDefault="00D25C57" w:rsidP="00746A86">
      <w:pPr>
        <w:numPr>
          <w:ilvl w:val="0"/>
          <w:numId w:val="17"/>
        </w:numPr>
        <w:tabs>
          <w:tab w:val="clear" w:pos="567"/>
        </w:tabs>
        <w:rPr>
          <w:b/>
          <w:bCs/>
          <w:szCs w:val="24"/>
          <w:lang w:val="en-GB"/>
        </w:rPr>
      </w:pPr>
      <w:r>
        <w:rPr>
          <w:b/>
          <w:bCs/>
          <w:szCs w:val="24"/>
          <w:lang w:val="en-GB"/>
        </w:rPr>
        <w:t>Discussion</w:t>
      </w:r>
    </w:p>
    <w:p w14:paraId="45B5F999" w14:textId="0F286749" w:rsidR="00175E24" w:rsidRDefault="00175E24" w:rsidP="00175E24">
      <w:pPr>
        <w:pStyle w:val="Heading2"/>
        <w:rPr>
          <w:lang w:val="en-GB"/>
        </w:rPr>
      </w:pPr>
      <w:r>
        <w:rPr>
          <w:lang w:val="en-GB"/>
        </w:rPr>
        <w:t>Validation</w:t>
      </w:r>
    </w:p>
    <w:p w14:paraId="4339AA4C" w14:textId="676A3CC2" w:rsidR="00746A86" w:rsidRDefault="00746A86" w:rsidP="00746A86">
      <w:pPr>
        <w:rPr>
          <w:bCs/>
          <w:szCs w:val="24"/>
          <w:lang w:val="en-GB"/>
        </w:rPr>
      </w:pPr>
      <w:r>
        <w:rPr>
          <w:bCs/>
          <w:szCs w:val="24"/>
          <w:lang w:val="en-GB"/>
        </w:rPr>
        <w:lastRenderedPageBreak/>
        <w:t>Manual landmarks were considered the gold standard and have long been used and validated in morphological studies (Aldridge paper).</w:t>
      </w:r>
    </w:p>
    <w:p w14:paraId="68BDC245" w14:textId="71F9BC5C" w:rsidR="00661E1C" w:rsidRDefault="00661E1C" w:rsidP="00746A86">
      <w:pPr>
        <w:rPr>
          <w:bCs/>
          <w:szCs w:val="24"/>
          <w:lang w:val="en-GB"/>
        </w:rPr>
      </w:pPr>
      <w:r>
        <w:rPr>
          <w:bCs/>
          <w:szCs w:val="24"/>
          <w:lang w:val="en-GB"/>
        </w:rPr>
        <w:t>The standard deviations are all considered highly precise, even when calculated as the difference between the ML and auto landmarks</w:t>
      </w:r>
      <w:r w:rsidR="00F14453">
        <w:rPr>
          <w:bCs/>
          <w:szCs w:val="24"/>
          <w:lang w:val="en-GB"/>
        </w:rPr>
        <w:t xml:space="preserve">. </w:t>
      </w:r>
    </w:p>
    <w:p w14:paraId="4E267C56" w14:textId="58A911C2" w:rsidR="00661E1C" w:rsidRDefault="00661E1C" w:rsidP="00746A86">
      <w:pPr>
        <w:rPr>
          <w:bCs/>
          <w:szCs w:val="24"/>
          <w:lang w:val="en-GB"/>
        </w:rPr>
      </w:pPr>
      <w:r>
        <w:rPr>
          <w:bCs/>
          <w:szCs w:val="24"/>
          <w:lang w:val="en-GB"/>
        </w:rPr>
        <w:t>The correlation between the ML and auto landmarks is extremely high</w:t>
      </w:r>
    </w:p>
    <w:p w14:paraId="691B29F3" w14:textId="5AA11E8F" w:rsidR="00661E1C" w:rsidRDefault="00661E1C" w:rsidP="00746A86">
      <w:pPr>
        <w:rPr>
          <w:bCs/>
          <w:szCs w:val="24"/>
          <w:lang w:val="en-GB"/>
        </w:rPr>
      </w:pPr>
      <w:r>
        <w:rPr>
          <w:bCs/>
          <w:szCs w:val="24"/>
          <w:lang w:val="en-GB"/>
        </w:rPr>
        <w:t xml:space="preserve">The variance of the Auto landmarks is on a whole MUCH smaller than the ML landmarks. This speaks well of the repeatability of the auto landmarking. </w:t>
      </w:r>
    </w:p>
    <w:p w14:paraId="721E34C1" w14:textId="22A879B3" w:rsidR="00661E1C" w:rsidRDefault="00661E1C" w:rsidP="00746A86">
      <w:pPr>
        <w:rPr>
          <w:bCs/>
          <w:szCs w:val="24"/>
          <w:lang w:val="en-GB"/>
        </w:rPr>
      </w:pPr>
      <w:r>
        <w:rPr>
          <w:bCs/>
          <w:szCs w:val="24"/>
          <w:lang w:val="en-GB"/>
        </w:rPr>
        <w:t>Don’t necessarily have accuracy on the rest of the face (i.e. the cheeks), but neither do manual landmarks.</w:t>
      </w:r>
    </w:p>
    <w:p w14:paraId="34517EE0" w14:textId="173A4A6C" w:rsidR="00175E24" w:rsidRDefault="00175E24" w:rsidP="00175E24">
      <w:pPr>
        <w:pStyle w:val="Heading2"/>
        <w:rPr>
          <w:lang w:val="en-GB"/>
        </w:rPr>
      </w:pPr>
      <w:r>
        <w:rPr>
          <w:lang w:val="en-GB"/>
        </w:rPr>
        <w:t xml:space="preserve">Usefulness of </w:t>
      </w:r>
      <w:proofErr w:type="spellStart"/>
      <w:r>
        <w:rPr>
          <w:lang w:val="en-GB"/>
        </w:rPr>
        <w:t>MeshMonk</w:t>
      </w:r>
      <w:proofErr w:type="spellEnd"/>
      <w:r>
        <w:rPr>
          <w:lang w:val="en-GB"/>
        </w:rPr>
        <w:t xml:space="preserve"> (previous and future uses) </w:t>
      </w:r>
    </w:p>
    <w:p w14:paraId="3BF7520E" w14:textId="3F133AFB" w:rsidR="00752DE5" w:rsidRDefault="00661E1C" w:rsidP="00746A86">
      <w:pPr>
        <w:rPr>
          <w:bCs/>
          <w:szCs w:val="24"/>
          <w:lang w:val="en-GB"/>
        </w:rPr>
      </w:pPr>
      <w:proofErr w:type="spellStart"/>
      <w:r>
        <w:rPr>
          <w:bCs/>
          <w:szCs w:val="24"/>
          <w:lang w:val="en-GB"/>
        </w:rPr>
        <w:t>MeshMonk</w:t>
      </w:r>
      <w:proofErr w:type="spellEnd"/>
      <w:r>
        <w:rPr>
          <w:bCs/>
          <w:szCs w:val="24"/>
          <w:lang w:val="en-GB"/>
        </w:rPr>
        <w:t xml:space="preserve"> gives us much more data than the automatic landmarking methods that have the purpose of estimating a sparse set of landmarks</w:t>
      </w:r>
      <w:r w:rsidR="00752DE5">
        <w:rPr>
          <w:bCs/>
          <w:szCs w:val="24"/>
          <w:lang w:val="en-GB"/>
        </w:rPr>
        <w:t>. Cite recent successes in GWAS of facial shapes, both clinical and non-clinical (</w:t>
      </w:r>
      <w:proofErr w:type="spellStart"/>
      <w:r w:rsidR="00752DE5">
        <w:rPr>
          <w:bCs/>
          <w:szCs w:val="24"/>
          <w:lang w:val="en-GB"/>
        </w:rPr>
        <w:t>Plos</w:t>
      </w:r>
      <w:proofErr w:type="spellEnd"/>
      <w:r w:rsidR="00752DE5">
        <w:rPr>
          <w:bCs/>
          <w:szCs w:val="24"/>
          <w:lang w:val="en-GB"/>
        </w:rPr>
        <w:t xml:space="preserve"> Genetics 2014, Nature Genetics 2018, </w:t>
      </w:r>
      <w:proofErr w:type="spellStart"/>
      <w:r w:rsidR="00752DE5">
        <w:rPr>
          <w:bCs/>
          <w:szCs w:val="24"/>
          <w:lang w:val="en-GB"/>
        </w:rPr>
        <w:t>Karlijne’s</w:t>
      </w:r>
      <w:proofErr w:type="spellEnd"/>
      <w:r w:rsidR="00752DE5">
        <w:rPr>
          <w:bCs/>
          <w:szCs w:val="24"/>
          <w:lang w:val="en-GB"/>
        </w:rPr>
        <w:t xml:space="preserve"> paper in this issue). </w:t>
      </w:r>
    </w:p>
    <w:p w14:paraId="5FCA8E0B" w14:textId="4DC69D8B" w:rsidR="00752DE5" w:rsidRDefault="00752DE5" w:rsidP="00746A86">
      <w:pPr>
        <w:rPr>
          <w:bCs/>
          <w:szCs w:val="24"/>
          <w:lang w:val="en-GB"/>
        </w:rPr>
      </w:pPr>
      <w:r>
        <w:rPr>
          <w:bCs/>
          <w:szCs w:val="24"/>
          <w:lang w:val="en-GB"/>
        </w:rPr>
        <w:t xml:space="preserve">Opportunities for using </w:t>
      </w:r>
      <w:proofErr w:type="spellStart"/>
      <w:r>
        <w:rPr>
          <w:bCs/>
          <w:szCs w:val="24"/>
          <w:lang w:val="en-GB"/>
        </w:rPr>
        <w:t>MeshMonk</w:t>
      </w:r>
      <w:proofErr w:type="spellEnd"/>
      <w:r>
        <w:rPr>
          <w:bCs/>
          <w:szCs w:val="24"/>
          <w:lang w:val="en-GB"/>
        </w:rPr>
        <w:t xml:space="preserve"> on other surfaces besides faces (Harry?) </w:t>
      </w:r>
    </w:p>
    <w:p w14:paraId="1C550963" w14:textId="77777777" w:rsidR="00175E24" w:rsidRDefault="00175E24" w:rsidP="00175E24">
      <w:pPr>
        <w:pStyle w:val="Heading3"/>
      </w:pPr>
      <w:r>
        <w:t>Spatially dense quasi-landmarking of 3D facial scans</w:t>
      </w:r>
    </w:p>
    <w:p w14:paraId="0555DF61" w14:textId="69D6C08F" w:rsidR="00175E24" w:rsidRDefault="00175E24" w:rsidP="00175E24">
      <w:r>
        <w:t xml:space="preserve">One of the possible applications of </w:t>
      </w:r>
      <w:proofErr w:type="spellStart"/>
      <w:r>
        <w:t>MeshMonk</w:t>
      </w:r>
      <w:proofErr w:type="spellEnd"/>
      <w:r>
        <w:t xml:space="preserve"> is spatially dense landmarking of 3D facial scans. This process involves the cleaning of 3D surface image to remove hair, ears, and any dissociated polygons. Five crude positioning landmarks are then placed on the face to establish a rough facial orientation, but not to guide the eventual landmark mask to the face. An anthropometric mask </w:t>
      </w:r>
      <w:r>
        <w:fldChar w:fldCharType="begin" w:fldLock="1"/>
      </w:r>
      <w:r>
        <w:instrText>ADDIN CSL_CITATION {"citationItems":[{"id":"ITEM-1","itemData":{"DOI":"10.1016/j.ijom.2011.10.019","ISBN":"1399-0020 (Electronic)\\n0901-5027 (Linking)","ISSN":"09015027","PMID":"22103995","abstract":"The capacity to process three-dimensional facial surfaces to objectively assess outcomes of craniomaxillofacial care is urgently required. Available surface registration techniques depart from conventional facial anthropometrics by not including anatomical relationship in their analysis. Current registrations rely on the manual selection of areas or points that have not moved during surgery, introducing subjectivity. An improved technique is proposed based on the concept of an anthropometric mask (AM) combined with robust superimposition. The AM is the equivalent to landmark definitions, as used in traditional anthropometrics, but described in a spatially dense way using (</w:instrText>
      </w:r>
      <w:r>
        <w:rPr>
          <w:rFonts w:ascii="Cambria Math" w:hAnsi="Cambria Math" w:cs="Cambria Math"/>
        </w:rPr>
        <w:instrText>∼</w:instrText>
      </w:r>
      <w:r>
        <w:instrText>10.000) quasi-landmarks. A robust superimposition is performed to align surface images facilitating accurate measurement of spatial differences between corresponding quasi-landmarks. The assessment describes magnitude and direction of change objectively and can be displayed graphically. The technique was applied to three patients, without any modification and prior knowledge: a 4-year-old boy with Treacher-Collins syndrome in a resting and smiling pose; surgical correction for hemimandibular hypoplasia; and mandibular hypoplasia with staged orthognathic procedures. Comparisons were made with a reported closest-point (CP) strategy. Contrasting outcomes were found where the CP strategy resulted in anatomical implausibility whilst the AM technique was parsimonious to expected differences. © 2011 International Association of Oral and Maxillofacial Surgeons.","author":[{"dropping-particle":"","family":"Claes","given":"P.","non-dropping-particle":"","parse-names":false,"suffix":""},{"dropping-particle":"","family":"Walters","given":"M.","non-dropping-particle":"","parse-names":false,"suffix":""},{"dropping-particle":"","family":"Clement","given":"J.","non-dropping-particle":"","parse-names":false,"suffix":""}],"container-title":"International Journal of Oral and Maxillofacial Surgery","id":"ITEM-1","issued":{"date-parts":[["2012"]]},"title":"Improved facial outcome assessment using a 3D anthropometric mask","type":"article-journal"},"uris":["http://www.mendeley.com/documents/?uuid=9f14b25e-6af8-4b3b-bfb7-8f7b3b54dd7e"]}],"mendeley":{"formattedCitation":"(Claes et al., 2012)","plainTextFormattedCitation":"(Claes et al., 2012)","previouslyFormattedCitation":"(Claes et al., 2012)"},"properties":{"noteIndex":0},"schema":"https://github.com/citation-style-language/schema/raw/master/csl-citation.json"}</w:instrText>
      </w:r>
      <w:r>
        <w:fldChar w:fldCharType="separate"/>
      </w:r>
      <w:r w:rsidRPr="00F30759">
        <w:rPr>
          <w:noProof/>
        </w:rPr>
        <w:t>(Claes et al., 2012)</w:t>
      </w:r>
      <w:r>
        <w:fldChar w:fldCharType="end"/>
      </w:r>
      <w:r>
        <w:t xml:space="preserve"> is non-rigidly mapped </w:t>
      </w:r>
      <w:r>
        <w:fldChar w:fldCharType="begin" w:fldLock="1"/>
      </w:r>
      <w:r>
        <w:instrText>ADDIN CSL_CITATION {"citationItems":[{"id":"ITEM-1","itemData":{"author":[{"dropping-particle":"","family":"Snyders","given":"Jonatan","non-dropping-particle":"","parse-names":false,"suffix":""},{"dropping-particle":"","family":"Claes","given":"Peter","non-dropping-particle":"","parse-names":false,"suffix":""},{"dropping-particle":"","family":"Vandermeulen","given":"Dirk","non-dropping-particle":"","parse-names":false,"suffix":""},{"dropping-particle":"","family":"Suetens","given":"Paul","non-dropping-particle":"","parse-names":false,"suffix":""}],"id":"ITEM-1","issued":{"date-parts":[["2014"]]},"number-of-pages":"1-55","publisher-place":"Leuven, Belgium","title":"Development and comparison of non-rigid surface registraion and extensions (technical report KUL/ESAT/PSI/1401)","type":"report"},"uris":["http://www.mendeley.com/documents/?uuid=34160520-d6e6-431e-a828-df30d11d843a"]}],"mendeley":{"formattedCitation":"(Snyders et al., 2014)","plainTextFormattedCitation":"(Snyders et al., 2014)","previouslyFormattedCitation":"(Snyders et al., 2014)"},"properties":{"noteIndex":0},"schema":"https://github.com/citation-style-language/schema/raw/master/csl-citation.json"}</w:instrText>
      </w:r>
      <w:r>
        <w:fldChar w:fldCharType="separate"/>
      </w:r>
      <w:r w:rsidRPr="00F30759">
        <w:rPr>
          <w:noProof/>
        </w:rPr>
        <w:t>(Snyders et al., 2014)</w:t>
      </w:r>
      <w:r>
        <w:fldChar w:fldCharType="end"/>
      </w:r>
      <w:r>
        <w:t xml:space="preserve"> onto all 3D surface images and their reflections, constructed by changing the sign of the </w:t>
      </w:r>
      <w:r>
        <w:rPr>
          <w:i/>
        </w:rPr>
        <w:t>x</w:t>
      </w:r>
      <w:r>
        <w:t xml:space="preserve"> coordinate </w:t>
      </w:r>
      <w:r>
        <w:fldChar w:fldCharType="begin" w:fldLock="1"/>
      </w:r>
      <w:r>
        <w:instrText>ADDIN CSL_CITATION {"citationItems":[{"id":"ITEM-1","itemData":{"DOI":"10.1111/j.1469-7580.2011.01411.x","ISSN":"1469-7580","PMID":"21740426","abstract":"Mild facial asymmetries are common in typical growth patterns. Therefore, detection of disordered facial growth patterns in individuals characterized by asymmetries is preferably accomplished by reference to the typical variation found in the general population rather than to some ideal of perfect symmetry, which rarely exists. This presents a challenge in developing an asymmetry assessment tool that is applicable, without modification, to detect both mild and severe facial asymmetries. In this paper we use concepts from geometric morphometrics to obtain robust and spatially-dense asymmetry assessments using a superimposition protocol for comparison of a face with its mirror image. Spatially-dense localization of asymmetries was achieved using an anthropometric mask consisting of uniformly sampled quasi-landmarks that were automatically indicated on 3D facial images. Robustness, in the sense of an unbiased analysis under increasing asymmetry, was ensured by an adaptive, robust, least-squares superimposition. The degree of overall asymmetry in an individual was scored using a root-mean-squared-error, and the proportion was scored using a novel relative significant asymmetry percentage. This protocol was applied to a database of 3D facial images from 359 young healthy individuals and three individuals with disordered facial growth. Typical asymmetry statistics were derived and were mainly located on, but not limited to, the lower two-thirds of the face in males and females. The asymmetry in males was more extensive and of a greater magnitude than in females. This protocol and proposed scoring of asymmetry with accompanying reference statistics will be useful for the detection and quantification of facial asymmetry in future studies.","author":[{"dropping-particle":"","family":"Claes","given":"Peter","non-dropping-particle":"","parse-names":false,"suffix":""},{"dropping-particle":"","family":"Walters","given":"Mark","non-dropping-particle":"","parse-names":false,"suffix":""},{"dropping-particle":"","family":"Vandermeulen","given":"Dirk","non-dropping-particle":"","parse-names":false,"suffix":""},{"dropping-particle":"","family":"Clement","given":"John Gerald","non-dropping-particle":"","parse-names":false,"suffix":""}],"container-title":"Journal of Anatomy","id":"ITEM-1","issue":"4","issued":{"date-parts":[["2011","10"]]},"page":"444-55","title":"Spatially-dense 3D facial asymmetry assessment in both typical and disordered growth.","type":"article-journal","volume":"219"},"uris":["http://www.mendeley.com/documents/?uuid=152ab79f-9445-457d-a1d7-245301ac0cef"]}],"mendeley":{"formattedCitation":"(Claes et al., 2011)","plainTextFormattedCitation":"(Claes et al., 2011)","previouslyFormattedCitation":"(Claes et al., 2011)"},"properties":{"noteIndex":0},"schema":"https://github.com/citation-style-language/schema/raw/master/csl-citation.json"}</w:instrText>
      </w:r>
      <w:r>
        <w:fldChar w:fldCharType="separate"/>
      </w:r>
      <w:r w:rsidRPr="00725A73">
        <w:rPr>
          <w:noProof/>
        </w:rPr>
        <w:t>(Claes et al., 2011)</w:t>
      </w:r>
      <w:r>
        <w:fldChar w:fldCharType="end"/>
      </w:r>
      <w:r>
        <w:t xml:space="preserve">, using the </w:t>
      </w:r>
      <w:proofErr w:type="spellStart"/>
      <w:r>
        <w:t>MeshMonk</w:t>
      </w:r>
      <w:proofErr w:type="spellEnd"/>
      <w:r>
        <w:t xml:space="preserve"> software and parameters described in the methods. This establishes homologous spatially dense (~10,000) quasi-landmark (QL) configuration for all 3D surface images and their reflections. Facial shape can be symmetrized using generalized Procrustes alignment </w:t>
      </w:r>
      <w:r>
        <w:fldChar w:fldCharType="begin" w:fldLock="1"/>
      </w:r>
      <w:r>
        <w:instrText>ADDIN CSL_CITATION {"citationItems":[{"id":"ITEM-1","itemData":{"DOI":"10.2307/2992207","ISBN":"00397989","ISSN":"00397989","PMID":"20798248","abstract":"See, stats, and : https : / / www . researchgate . net / publication / 242101475 Rohlf , Slice . . Extensions Procrustes superimposition . Syst Zool : 40 - 59 Article DOI : 10 . 2307 / 2992207 CITATIONS 1 , 898 READS 483 2 : F . James State 215 , 127 SEE Dennis Florida 79 , 381 SEE All - text , letting . Available : Dennis Retrieved : 09 Syst . Abstract . - Superimposition methods for comparing configurations of landmarks in two or more specimens are reviewed . These methods show differences in shape among specimens as residuals after rotation , translation , and scaling them so that they align as well as possible . A new method is presented that generalizes Siegel and Benson ' s (1982) resistant - fit theta - rho analysis so that more than two objects can be compared at the same time . Both least - squares and resistant - fit approaches are generalized to allow for affine transformations (uniform shape change) . The methods are compared , using artificial data and data on 18 landmarks on the wings of 127 species of North American mosquitoes . Graphical techniques . are also presented to help sum - marize the patterns of differences in shape among the objects being compared . [ Morphometrics ; resistant - fit ; least - squares ; theta - rho analysis ; rotational fit ; affine transformations . ] An important problem in morphomet - is now easy to display a transformationgridricsisthatofcomparingconfigurationsofthatmapstheconfigurationoflandmarkslandmarksintwoormorespecimens.ofoneorganismexactlyintothoseofThompson(1917)suggestedanelegantap-another.proach,using\"transformationgrids,\"thatAnalternativeapproachtofittingamod-depictstheoverallformofoneorganismelthatcompletelydescribesthedifferencesasadistortionintheshapeofareferencebetweentwoorganismsistofitaverysim-organism.Thebasicideawastoplaceaplemodelthatonlytakesintoconsider-Cartesiancoordinategridovertherefer-ationglobalparameterssuchasdifferencesenceorganismandthendistorttheimageinrotation,translation,andscale.Geo-oftheorganism(includingthegrid)invar-metrically,thiscorrespondstosuperim-iouswaysuntiltheformofthesecondor-posingoneorganismontopofanothersoganismwasachieved.Thedifferencesinthatitslandmarksalignaswellaspossibleshapesofthetwoorganismsareshownby(insomesense)withthepositionsofthethedeviationsofthefittedgrid(usuallycorrespondinglandmarksonthesecond.bentandstretchedinvariousways)fromDifferencesinshapearethenshownbytheoriginalsimplesquaregrid.Thompsondifferencesinpositionsofcorresponding(1917)sketche…","author":[{"dropping-particle":"","family":"Rohlf","given":"F. James","non-dropping-particle":"","parse-names":false,"suffix":""},{"dropping-particle":"","family":"Slice","given":"Dennis","non-dropping-particle":"","parse-names":false,"suffix":""}],"container-title":"Systematic Zoology","id":"ITEM-1","issued":{"date-parts":[["1990"]]},"page":"40-50","title":"Extensions of the Procrustes Method for the Optimal Superimposition of Landmarks","type":"article-journal","volume":"39"},"uris":["http://www.mendeley.com/documents/?uuid=073ef9f9-af07-408b-a095-541287b78109"]}],"mendeley":{"formattedCitation":"(Rohlf and Slice, 1990)","plainTextFormattedCitation":"(Rohlf and Slice, 1990)","previouslyFormattedCitation":"(Rohlf and Slice, 1990)"},"properties":{"noteIndex":0},"schema":"https://github.com/citation-style-language/schema/raw/master/csl-citation.json"}</w:instrText>
      </w:r>
      <w:r>
        <w:fldChar w:fldCharType="separate"/>
      </w:r>
      <w:r w:rsidRPr="00725A73">
        <w:rPr>
          <w:noProof/>
        </w:rPr>
        <w:t>(Rohlf and Slice, 1990)</w:t>
      </w:r>
      <w:r>
        <w:fldChar w:fldCharType="end"/>
      </w:r>
      <w:r>
        <w:t xml:space="preserve"> to eliminate differences in position, orientation and size of both original and reflected quasi-landmark configurations. The average of an original and its reflected quasi-landmark configuration constitutes the symmetric component, while the difference between the two configurations constitutes the asymmetric component. </w:t>
      </w:r>
      <w:proofErr w:type="spellStart"/>
      <w:r>
        <w:t>Mahalanobis</w:t>
      </w:r>
      <w:proofErr w:type="spellEnd"/>
      <w:r>
        <w:t xml:space="preserve"> distance for each face to the overall average face in the symmetrized shape space can be used to detect mapping outliers. </w:t>
      </w:r>
    </w:p>
    <w:p w14:paraId="6EA61233" w14:textId="5CF4B6D6" w:rsidR="00175E24" w:rsidRDefault="00175E24" w:rsidP="00175E24">
      <w:pPr>
        <w:pStyle w:val="Heading3"/>
      </w:pPr>
      <w:r>
        <w:t>Brains</w:t>
      </w:r>
    </w:p>
    <w:p w14:paraId="33172887" w14:textId="04225CC0" w:rsidR="00175E24" w:rsidRDefault="00175E24" w:rsidP="00175E24">
      <w:pPr>
        <w:pStyle w:val="Heading3"/>
      </w:pPr>
      <w:r>
        <w:t>Skulls</w:t>
      </w:r>
    </w:p>
    <w:p w14:paraId="354CECB8" w14:textId="718E42C0" w:rsidR="00175E24" w:rsidRDefault="00175E24" w:rsidP="00175E24">
      <w:pPr>
        <w:pStyle w:val="Heading3"/>
      </w:pPr>
      <w:r>
        <w:t>Femur</w:t>
      </w:r>
    </w:p>
    <w:p w14:paraId="79A3BA41" w14:textId="063BA835" w:rsidR="00175E24" w:rsidRDefault="00175E24" w:rsidP="00175E24">
      <w:pPr>
        <w:pStyle w:val="Heading2"/>
      </w:pPr>
      <w:r>
        <w:t>Future improvements/issues with the algorithm</w:t>
      </w:r>
    </w:p>
    <w:p w14:paraId="5796B60F" w14:textId="7D8A239F" w:rsidR="00175E24" w:rsidRPr="00746A86" w:rsidRDefault="00175E24" w:rsidP="00175E24">
      <w:pPr>
        <w:pStyle w:val="Heading1"/>
        <w:rPr>
          <w:lang w:val="en-GB"/>
        </w:rPr>
      </w:pPr>
      <w:r>
        <w:rPr>
          <w:lang w:val="en-GB"/>
        </w:rPr>
        <w:t>Conclusion</w:t>
      </w:r>
    </w:p>
    <w:p w14:paraId="689CDEFC" w14:textId="77777777" w:rsidR="00CB43D5" w:rsidRDefault="00CB43D5" w:rsidP="00CB43D5">
      <w:pPr>
        <w:pStyle w:val="Heading1"/>
      </w:pPr>
      <w:r>
        <w:t>Conflict of Interest</w:t>
      </w:r>
    </w:p>
    <w:p w14:paraId="65234961" w14:textId="77777777" w:rsidR="00CB43D5" w:rsidRPr="00D43DCB" w:rsidRDefault="00CB43D5" w:rsidP="00CB43D5">
      <w:r w:rsidRPr="00D43DCB">
        <w:rPr>
          <w:rFonts w:eastAsia="Times New Roman" w:cs="Times New Roman"/>
          <w:szCs w:val="24"/>
          <w:lang w:val="en-GB" w:eastAsia="en-GB"/>
        </w:rPr>
        <w:lastRenderedPageBreak/>
        <w:t>The authors declare that the research was conducted in the absence of any commercial or financial relationships that could be construed as a potential conflict of interest.</w:t>
      </w:r>
    </w:p>
    <w:p w14:paraId="15C2F44B" w14:textId="77777777" w:rsidR="00045678" w:rsidRDefault="00045678" w:rsidP="00045678">
      <w:pPr>
        <w:pStyle w:val="Heading1"/>
      </w:pPr>
      <w:r>
        <w:t>Author Contributions</w:t>
      </w:r>
    </w:p>
    <w:p w14:paraId="7322A3DB" w14:textId="724F454E" w:rsidR="00D43DCB" w:rsidRDefault="00D43DCB" w:rsidP="00D43DCB">
      <w:r>
        <w:t>JW performed validation analyses and landmarked the 3D scans used for validation with AZ. JW</w:t>
      </w:r>
      <w:r w:rsidR="00910E25">
        <w:t>,</w:t>
      </w:r>
      <w:r>
        <w:t xml:space="preserve"> AOC</w:t>
      </w:r>
      <w:r w:rsidR="00910E25">
        <w:t>, and HM</w:t>
      </w:r>
      <w:r>
        <w:t xml:space="preserve"> wrote the first draft of the manuscript under supervision of PC. PC </w:t>
      </w:r>
      <w:r w:rsidR="00900478">
        <w:t xml:space="preserve">and JW </w:t>
      </w:r>
      <w:r>
        <w:t xml:space="preserve">conceptualized the design of the study. OE, SVD, and MS provided input throughout the analyses and writing process. JS developed the </w:t>
      </w:r>
      <w:proofErr w:type="spellStart"/>
      <w:r>
        <w:t>MeshMonk</w:t>
      </w:r>
      <w:proofErr w:type="spellEnd"/>
      <w:r>
        <w:t xml:space="preserve"> code. </w:t>
      </w:r>
    </w:p>
    <w:p w14:paraId="12F4F4C2" w14:textId="77777777" w:rsidR="00AC3EA3" w:rsidRPr="00376CC5" w:rsidRDefault="00AC3EA3" w:rsidP="00A53000">
      <w:pPr>
        <w:pStyle w:val="Heading1"/>
      </w:pPr>
      <w:r w:rsidRPr="00376CC5">
        <w:t>Funding</w:t>
      </w:r>
    </w:p>
    <w:p w14:paraId="5A5E750A" w14:textId="77777777" w:rsidR="006B2D5B" w:rsidRDefault="006B2D5B" w:rsidP="00A53000">
      <w:pPr>
        <w:pStyle w:val="Heading1"/>
      </w:pPr>
      <w:r w:rsidRPr="00376CC5">
        <w:t>Acknowledgments</w:t>
      </w:r>
    </w:p>
    <w:p w14:paraId="74BCF42B" w14:textId="724E9209" w:rsidR="007F5F2A" w:rsidRPr="007F5F2A" w:rsidRDefault="007F5F2A" w:rsidP="007F5F2A">
      <w:r>
        <w:t xml:space="preserve">We thank the participants for providing the data necessary to carry out this validation. We are also grateful to all members of the Shriver </w:t>
      </w:r>
      <w:r w:rsidR="00F14453">
        <w:t xml:space="preserve">and </w:t>
      </w:r>
      <w:proofErr w:type="spellStart"/>
      <w:r>
        <w:t>Claes</w:t>
      </w:r>
      <w:proofErr w:type="spellEnd"/>
      <w:r>
        <w:t xml:space="preserve"> Lab</w:t>
      </w:r>
      <w:r w:rsidR="00F14453">
        <w:t>s</w:t>
      </w:r>
      <w:r>
        <w:t xml:space="preserve">, as well as all the members of </w:t>
      </w:r>
      <w:proofErr w:type="spellStart"/>
      <w:r>
        <w:t>WebMonks</w:t>
      </w:r>
      <w:proofErr w:type="spellEnd"/>
      <w:r>
        <w:t xml:space="preserve">. </w:t>
      </w:r>
    </w:p>
    <w:p w14:paraId="0FF01946" w14:textId="77777777" w:rsidR="00AC3EA3" w:rsidRPr="00376CC5" w:rsidRDefault="00D25C57" w:rsidP="00AC3EA3">
      <w:pPr>
        <w:pStyle w:val="Heading1"/>
      </w:pPr>
      <w:r>
        <w:t>Ethics statement</w:t>
      </w:r>
    </w:p>
    <w:p w14:paraId="09064B74" w14:textId="77777777" w:rsidR="00AC3EA3" w:rsidRPr="00376CC5" w:rsidRDefault="00D43DCB" w:rsidP="00AC3EA3">
      <w:pPr>
        <w:rPr>
          <w:rFonts w:cs="Times New Roman"/>
          <w:szCs w:val="24"/>
        </w:rPr>
      </w:pPr>
      <w:r>
        <w:rPr>
          <w:rFonts w:cs="Times New Roman"/>
          <w:szCs w:val="24"/>
        </w:rPr>
        <w:t xml:space="preserve">Institutional review board (IRB) approval was obtained </w:t>
      </w:r>
      <w:r w:rsidR="007F5F2A">
        <w:rPr>
          <w:rFonts w:cs="Times New Roman"/>
          <w:szCs w:val="24"/>
        </w:rPr>
        <w:t>at all locations and all participants signed a written consent form before participation. The Pennsylvania State University IRB board approved the collection of the</w:t>
      </w:r>
      <w:r w:rsidR="0066471B">
        <w:rPr>
          <w:rFonts w:cs="Times New Roman"/>
          <w:szCs w:val="24"/>
        </w:rPr>
        <w:t xml:space="preserve"> participants recruited at the following locations:</w:t>
      </w:r>
      <w:r w:rsidR="007F5F2A">
        <w:rPr>
          <w:rFonts w:cs="Times New Roman"/>
          <w:szCs w:val="24"/>
        </w:rPr>
        <w:t xml:space="preserve"> </w:t>
      </w:r>
      <w:r w:rsidR="0066471B">
        <w:t>State College, PA (IRB 44929 and 4320); New York, NY (IRB 45727); Urbana-Champaign, IL (IRB 13103); Dublin, Ireland; Rome, Italy; Warsaw, Poland; and Porto, Portugal (IRB 32341).</w:t>
      </w:r>
    </w:p>
    <w:p w14:paraId="51895D62" w14:textId="5F5F70CB" w:rsidR="00D25C57" w:rsidRDefault="00D25C57" w:rsidP="00A53000">
      <w:pPr>
        <w:pStyle w:val="Heading1"/>
      </w:pPr>
      <w:r>
        <w:t>References</w:t>
      </w:r>
    </w:p>
    <w:p w14:paraId="0BCCD36A" w14:textId="0EB4E9E3" w:rsidR="00086853" w:rsidRPr="00086853" w:rsidRDefault="00A23BB5" w:rsidP="00086853">
      <w:pPr>
        <w:widowControl w:val="0"/>
        <w:autoSpaceDE w:val="0"/>
        <w:autoSpaceDN w:val="0"/>
        <w:adjustRightInd w:val="0"/>
        <w:ind w:left="480" w:hanging="480"/>
        <w:rPr>
          <w:rFonts w:cs="Times New Roman"/>
          <w:noProof/>
          <w:szCs w:val="24"/>
        </w:rPr>
      </w:pPr>
      <w:r>
        <w:fldChar w:fldCharType="begin" w:fldLock="1"/>
      </w:r>
      <w:r>
        <w:instrText xml:space="preserve">ADDIN Mendeley Bibliography CSL_BIBLIOGRAPHY </w:instrText>
      </w:r>
      <w:r>
        <w:fldChar w:fldCharType="separate"/>
      </w:r>
      <w:r w:rsidR="00086853" w:rsidRPr="00086853">
        <w:rPr>
          <w:rFonts w:cs="Times New Roman"/>
          <w:noProof/>
          <w:szCs w:val="24"/>
        </w:rPr>
        <w:t xml:space="preserve">Aldridge, K., Boyadjiev, S. A., Capone, G. T., DeLeon, V. B., and Richtsmeier, J. T. (2005). Precision and error of three-dimensional phenotypic measures acquired from 3dMD photogrammetric images. </w:t>
      </w:r>
      <w:r w:rsidR="00086853" w:rsidRPr="00086853">
        <w:rPr>
          <w:rFonts w:cs="Times New Roman"/>
          <w:i/>
          <w:iCs/>
          <w:noProof/>
          <w:szCs w:val="24"/>
        </w:rPr>
        <w:t>Am. J. Med. Genet.</w:t>
      </w:r>
      <w:r w:rsidR="00086853" w:rsidRPr="00086853">
        <w:rPr>
          <w:rFonts w:cs="Times New Roman"/>
          <w:noProof/>
          <w:szCs w:val="24"/>
        </w:rPr>
        <w:t xml:space="preserve"> 138 A, 247–253. doi:10.1002/ajmg.a.30959.</w:t>
      </w:r>
    </w:p>
    <w:p w14:paraId="4BD73FE8"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Baab, K. L. (2008). The taxonomic implications of cranial shape variation in Homo erectus. </w:t>
      </w:r>
      <w:r w:rsidRPr="00086853">
        <w:rPr>
          <w:rFonts w:cs="Times New Roman"/>
          <w:i/>
          <w:iCs/>
          <w:noProof/>
          <w:szCs w:val="24"/>
        </w:rPr>
        <w:t>J. Hum. Evol.</w:t>
      </w:r>
      <w:r w:rsidRPr="00086853">
        <w:rPr>
          <w:rFonts w:cs="Times New Roman"/>
          <w:noProof/>
          <w:szCs w:val="24"/>
        </w:rPr>
        <w:t xml:space="preserve"> 54, 827–847. doi:10.1016/j.jhevol.2007.11.003.</w:t>
      </w:r>
    </w:p>
    <w:p w14:paraId="1BBB7C2D"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Bastir, M., Rosas, A., and O’Higgins, P. (2006). Craniofacial levels and the morphological maturation of the human skull. </w:t>
      </w:r>
      <w:r w:rsidRPr="00086853">
        <w:rPr>
          <w:rFonts w:cs="Times New Roman"/>
          <w:i/>
          <w:iCs/>
          <w:noProof/>
          <w:szCs w:val="24"/>
        </w:rPr>
        <w:t>J. Anat.</w:t>
      </w:r>
      <w:r w:rsidRPr="00086853">
        <w:rPr>
          <w:rFonts w:cs="Times New Roman"/>
          <w:noProof/>
          <w:szCs w:val="24"/>
        </w:rPr>
        <w:t xml:space="preserve"> 209, 637–654. doi:10.1111/j.1469-7580.2006.00644.x.</w:t>
      </w:r>
    </w:p>
    <w:p w14:paraId="02979C79"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Claes, P., Liberton, D., Daniels, K., Matthes Rosana, K., Quillen, E., Pearson, L., et al. (2014). Modeling 3D Facial Shape from DNA. </w:t>
      </w:r>
      <w:r w:rsidRPr="00086853">
        <w:rPr>
          <w:rFonts w:cs="Times New Roman"/>
          <w:i/>
          <w:iCs/>
          <w:noProof/>
          <w:szCs w:val="24"/>
        </w:rPr>
        <w:t>PLOS Genet.</w:t>
      </w:r>
      <w:r w:rsidRPr="00086853">
        <w:rPr>
          <w:rFonts w:cs="Times New Roman"/>
          <w:noProof/>
          <w:szCs w:val="24"/>
        </w:rPr>
        <w:t xml:space="preserve"> 10, 1–14.</w:t>
      </w:r>
    </w:p>
    <w:p w14:paraId="0D5A846F"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Claes, P., Roosenboom, J., White, J. D., Swigut, T., Sero, D., Li, J., et al. (2018). Genome-wide mapping of global-to-local genetic effects on human facial shape. </w:t>
      </w:r>
      <w:r w:rsidRPr="00086853">
        <w:rPr>
          <w:rFonts w:cs="Times New Roman"/>
          <w:i/>
          <w:iCs/>
          <w:noProof/>
          <w:szCs w:val="24"/>
        </w:rPr>
        <w:t>Nat. Genet.</w:t>
      </w:r>
      <w:r w:rsidRPr="00086853">
        <w:rPr>
          <w:rFonts w:cs="Times New Roman"/>
          <w:noProof/>
          <w:szCs w:val="24"/>
        </w:rPr>
        <w:t xml:space="preserve"> doi:10.1038/s41588-018-0057-4.</w:t>
      </w:r>
    </w:p>
    <w:p w14:paraId="64974BD3"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Claes, P., Walters, M., and Clement, J. (2012). Improved facial outcome assessment using a 3D anthropometric mask. </w:t>
      </w:r>
      <w:r w:rsidRPr="00086853">
        <w:rPr>
          <w:rFonts w:cs="Times New Roman"/>
          <w:i/>
          <w:iCs/>
          <w:noProof/>
          <w:szCs w:val="24"/>
        </w:rPr>
        <w:t>Int. J. Oral Maxillofac. Surg.</w:t>
      </w:r>
      <w:r w:rsidRPr="00086853">
        <w:rPr>
          <w:rFonts w:cs="Times New Roman"/>
          <w:noProof/>
          <w:szCs w:val="24"/>
        </w:rPr>
        <w:t xml:space="preserve"> doi:10.1016/j.ijom.2011.10.019.</w:t>
      </w:r>
    </w:p>
    <w:p w14:paraId="1B44C2A9"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Claes, P., Walters, M., Vandermeulen, D., and Clement, J. G. (2011). Spatially-dense 3D facial asymmetry assessment in both typical and disordered growth. </w:t>
      </w:r>
      <w:r w:rsidRPr="00086853">
        <w:rPr>
          <w:rFonts w:cs="Times New Roman"/>
          <w:i/>
          <w:iCs/>
          <w:noProof/>
          <w:szCs w:val="24"/>
        </w:rPr>
        <w:t>J. Anat.</w:t>
      </w:r>
      <w:r w:rsidRPr="00086853">
        <w:rPr>
          <w:rFonts w:cs="Times New Roman"/>
          <w:noProof/>
          <w:szCs w:val="24"/>
        </w:rPr>
        <w:t xml:space="preserve"> 219, 444–55. doi:10.1111/j.1469-7580.2011.01411.x.</w:t>
      </w:r>
    </w:p>
    <w:p w14:paraId="37EC7B2D"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lastRenderedPageBreak/>
        <w:t xml:space="preserve">Corner, B. D., Lele, S., and Richtsmeier, J. T. (1992). Measuring Precision of Three-Dimensional Landmark Data. </w:t>
      </w:r>
      <w:r w:rsidRPr="00086853">
        <w:rPr>
          <w:rFonts w:cs="Times New Roman"/>
          <w:i/>
          <w:iCs/>
          <w:noProof/>
          <w:szCs w:val="24"/>
        </w:rPr>
        <w:t>J. Quantative Anthropol.</w:t>
      </w:r>
      <w:r w:rsidRPr="00086853">
        <w:rPr>
          <w:rFonts w:cs="Times New Roman"/>
          <w:noProof/>
          <w:szCs w:val="24"/>
        </w:rPr>
        <w:t xml:space="preserve"> 3, 347–359.</w:t>
      </w:r>
    </w:p>
    <w:p w14:paraId="063E4684"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Frost, S., Marcus, L., Bookstein, F. L., Reddy, D., and Delson, E. (2003). Cranial allometry, phylogeography, and systematics of large-bodied papionins (Primates: Cercopithecinae) inferred from geometric morphometric analysis of landmark data. </w:t>
      </w:r>
      <w:r w:rsidRPr="00086853">
        <w:rPr>
          <w:rFonts w:cs="Times New Roman"/>
          <w:i/>
          <w:iCs/>
          <w:noProof/>
          <w:szCs w:val="24"/>
        </w:rPr>
        <w:t>Anat. Rec. Part A</w:t>
      </w:r>
      <w:r w:rsidRPr="00086853">
        <w:rPr>
          <w:rFonts w:cs="Times New Roman"/>
          <w:noProof/>
          <w:szCs w:val="24"/>
        </w:rPr>
        <w:t xml:space="preserve"> 275A, 1048–1072. doi:10.1002/ar.a.10112.</w:t>
      </w:r>
    </w:p>
    <w:p w14:paraId="1E23EF47"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Hammond, P., McKee, S., Suttie, M., Allanson, J. E., Cobben, J.-M., Maas, S. M., et al. (2014). Opposite effects on facial morphology due to gene dosage sensitivity. </w:t>
      </w:r>
      <w:r w:rsidRPr="00086853">
        <w:rPr>
          <w:rFonts w:cs="Times New Roman"/>
          <w:i/>
          <w:iCs/>
          <w:noProof/>
          <w:szCs w:val="24"/>
        </w:rPr>
        <w:t>Hum. Genet.</w:t>
      </w:r>
      <w:r w:rsidRPr="00086853">
        <w:rPr>
          <w:rFonts w:cs="Times New Roman"/>
          <w:noProof/>
          <w:szCs w:val="24"/>
        </w:rPr>
        <w:t xml:space="preserve"> 133, 1117–25. doi:10.1007/s00439-014-1455-z.</w:t>
      </w:r>
    </w:p>
    <w:p w14:paraId="639F288B"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Havarti, K., Frost, S., and McNulty, K. (2004). Neanderthal taxonomy reconsidered: implications of 3D primate models of intra- and interspecific differences. </w:t>
      </w:r>
      <w:r w:rsidRPr="00086853">
        <w:rPr>
          <w:rFonts w:cs="Times New Roman"/>
          <w:i/>
          <w:iCs/>
          <w:noProof/>
          <w:szCs w:val="24"/>
        </w:rPr>
        <w:t>Proc. Natl. Acad. Sci. USA</w:t>
      </w:r>
      <w:r w:rsidRPr="00086853">
        <w:rPr>
          <w:rFonts w:cs="Times New Roman"/>
          <w:noProof/>
          <w:szCs w:val="24"/>
        </w:rPr>
        <w:t xml:space="preserve"> 101, 1147–1152. doi:10.1046/j.1469-7580.2000.19710103.x.</w:t>
      </w:r>
    </w:p>
    <w:p w14:paraId="6BE34DB6"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Heike, C. L., Upson, K., Stuhaug, E., and Weinberg, S. M. (2010). 3D digital stereophotogrammetry: a practical guide to facial image acquisition. </w:t>
      </w:r>
      <w:r w:rsidRPr="00086853">
        <w:rPr>
          <w:rFonts w:cs="Times New Roman"/>
          <w:i/>
          <w:iCs/>
          <w:noProof/>
          <w:szCs w:val="24"/>
        </w:rPr>
        <w:t>Head Face Med.</w:t>
      </w:r>
      <w:r w:rsidRPr="00086853">
        <w:rPr>
          <w:rFonts w:cs="Times New Roman"/>
          <w:noProof/>
          <w:szCs w:val="24"/>
        </w:rPr>
        <w:t xml:space="preserve"> 6, 18. doi:10.1186/1746-160X-6-18.</w:t>
      </w:r>
    </w:p>
    <w:p w14:paraId="0A292A91"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Hille, E. (1982). </w:t>
      </w:r>
      <w:r w:rsidRPr="00086853">
        <w:rPr>
          <w:rFonts w:cs="Times New Roman"/>
          <w:i/>
          <w:iCs/>
          <w:noProof/>
          <w:szCs w:val="24"/>
        </w:rPr>
        <w:t>Analytic Function Theory, Volume I</w:t>
      </w:r>
      <w:r w:rsidRPr="00086853">
        <w:rPr>
          <w:rFonts w:cs="Times New Roman"/>
          <w:noProof/>
          <w:szCs w:val="24"/>
        </w:rPr>
        <w:t>. Second edi. New York: Chelsea Publishing Company.</w:t>
      </w:r>
    </w:p>
    <w:p w14:paraId="6852C26F"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Klingenberg, C. P. (2010). Evolution and development of shape: integrating quantitative approaches. </w:t>
      </w:r>
      <w:r w:rsidRPr="00086853">
        <w:rPr>
          <w:rFonts w:cs="Times New Roman"/>
          <w:i/>
          <w:iCs/>
          <w:noProof/>
          <w:szCs w:val="24"/>
        </w:rPr>
        <w:t>Nat. Rev. Genet.</w:t>
      </w:r>
      <w:r w:rsidRPr="00086853">
        <w:rPr>
          <w:rFonts w:cs="Times New Roman"/>
          <w:noProof/>
          <w:szCs w:val="24"/>
        </w:rPr>
        <w:t xml:space="preserve"> 11, 623–635.</w:t>
      </w:r>
    </w:p>
    <w:p w14:paraId="49F9FA49"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Klingenberg, C. P. (2013). Evolutionary Covariation in Geometric Morphometric Data: Analyzing Integration, Modularity, and Allometry in a Phylogenetic Context. </w:t>
      </w:r>
      <w:r w:rsidRPr="00086853">
        <w:rPr>
          <w:rFonts w:cs="Times New Roman"/>
          <w:i/>
          <w:iCs/>
          <w:noProof/>
          <w:szCs w:val="24"/>
        </w:rPr>
        <w:t>Syst. Biol.</w:t>
      </w:r>
      <w:r w:rsidRPr="00086853">
        <w:rPr>
          <w:rFonts w:cs="Times New Roman"/>
          <w:noProof/>
          <w:szCs w:val="24"/>
        </w:rPr>
        <w:t xml:space="preserve"> 62, 591–610. doi:10.1093/sysbio/syt025.</w:t>
      </w:r>
    </w:p>
    <w:p w14:paraId="160393D2"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Klingenberg, C. P., Wetherill, L., Rogers, J., Moore, E., Ward, R., Autti-Rämö, I., et al. (2010). Prenatal alcohol exposure alters the patterns of facial asymmetry. </w:t>
      </w:r>
      <w:r w:rsidRPr="00086853">
        <w:rPr>
          <w:rFonts w:cs="Times New Roman"/>
          <w:i/>
          <w:iCs/>
          <w:noProof/>
          <w:szCs w:val="24"/>
        </w:rPr>
        <w:t>Alcohol</w:t>
      </w:r>
      <w:r w:rsidRPr="00086853">
        <w:rPr>
          <w:rFonts w:cs="Times New Roman"/>
          <w:noProof/>
          <w:szCs w:val="24"/>
        </w:rPr>
        <w:t xml:space="preserve"> 44, 649–657. doi:10.1016/j.alcohol.2009.10.016.</w:t>
      </w:r>
    </w:p>
    <w:p w14:paraId="224A95D7"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Levene, H. (1960). “Robust tests for equality of variances,” in </w:t>
      </w:r>
      <w:r w:rsidRPr="00086853">
        <w:rPr>
          <w:rFonts w:cs="Times New Roman"/>
          <w:i/>
          <w:iCs/>
          <w:noProof/>
          <w:szCs w:val="24"/>
        </w:rPr>
        <w:t>Contributions to Probability and Statistics: Essays in Honor of Harold Hotelling</w:t>
      </w:r>
      <w:r w:rsidRPr="00086853">
        <w:rPr>
          <w:rFonts w:cs="Times New Roman"/>
          <w:noProof/>
          <w:szCs w:val="24"/>
        </w:rPr>
        <w:t>, eds. I. Olkin and H. Hotelling (Stanford: Stanford University Press), 278–292.</w:t>
      </w:r>
    </w:p>
    <w:p w14:paraId="22631593"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Liu, F., van der Lijn, F., Schurmann, C., Zhu, G., Chakravarty, M. M., Hysi, P. G., et al. (2012). A Genome-Wide Association Study Identifies Five Loci Influencing Facial Morphology in Europeans. </w:t>
      </w:r>
      <w:r w:rsidRPr="00086853">
        <w:rPr>
          <w:rFonts w:cs="Times New Roman"/>
          <w:i/>
          <w:iCs/>
          <w:noProof/>
          <w:szCs w:val="24"/>
        </w:rPr>
        <w:t>PLoS Genet.</w:t>
      </w:r>
      <w:r w:rsidRPr="00086853">
        <w:rPr>
          <w:rFonts w:cs="Times New Roman"/>
          <w:noProof/>
          <w:szCs w:val="24"/>
        </w:rPr>
        <w:t xml:space="preserve"> 8. doi:10.1371/journal.pgen.1002932.</w:t>
      </w:r>
    </w:p>
    <w:p w14:paraId="4E3F7248"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Martinez-Abadias, N., Gonzalez-Jose, R., Gonzalez-Martin, A., Van der Molen, S., Talavera, A., Hernandez, P., et al. (2006). Phenotypic evolution of human craniofacial morphology after admixture: a geometric morphometrics approach. </w:t>
      </w:r>
      <w:r w:rsidRPr="00086853">
        <w:rPr>
          <w:rFonts w:cs="Times New Roman"/>
          <w:i/>
          <w:iCs/>
          <w:noProof/>
          <w:szCs w:val="24"/>
        </w:rPr>
        <w:t>Am. J. Phys. Anthropol.</w:t>
      </w:r>
      <w:r w:rsidRPr="00086853">
        <w:rPr>
          <w:rFonts w:cs="Times New Roman"/>
          <w:noProof/>
          <w:szCs w:val="24"/>
        </w:rPr>
        <w:t xml:space="preserve"> 129, 387–98. doi:10.1002/ajpa.20291.</w:t>
      </w:r>
    </w:p>
    <w:p w14:paraId="731011BD"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Martinez-Abadias, N., Mitteroecker, P., Parsons, T. E., Esparza, M., Sjovold, T., Rolian, C., et al. (2012). The Developmental Basis of Quantitative Craniofacial Variation in Humans and Mice. </w:t>
      </w:r>
      <w:r w:rsidRPr="00086853">
        <w:rPr>
          <w:rFonts w:cs="Times New Roman"/>
          <w:i/>
          <w:iCs/>
          <w:noProof/>
          <w:szCs w:val="24"/>
        </w:rPr>
        <w:t>Evol Biol</w:t>
      </w:r>
      <w:r w:rsidRPr="00086853">
        <w:rPr>
          <w:rFonts w:cs="Times New Roman"/>
          <w:noProof/>
          <w:szCs w:val="24"/>
        </w:rPr>
        <w:t xml:space="preserve"> 39, 554–567.</w:t>
      </w:r>
    </w:p>
    <w:p w14:paraId="4A857AD8"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lastRenderedPageBreak/>
        <w:t xml:space="preserve">Matthews, H., Penington, T., Saey, I., Halliday, J., Muggli, E., and Claes, P. (2016). Spatially dense morphometrics of craniofacial sexual dimorphism in 1-year-olds. </w:t>
      </w:r>
      <w:r w:rsidRPr="00086853">
        <w:rPr>
          <w:rFonts w:cs="Times New Roman"/>
          <w:i/>
          <w:iCs/>
          <w:noProof/>
          <w:szCs w:val="24"/>
        </w:rPr>
        <w:t>J. Anat.</w:t>
      </w:r>
      <w:r w:rsidRPr="00086853">
        <w:rPr>
          <w:rFonts w:cs="Times New Roman"/>
          <w:noProof/>
          <w:szCs w:val="24"/>
        </w:rPr>
        <w:t xml:space="preserve"> 229, 549–559. doi:10.1111/joa.12507.</w:t>
      </w:r>
    </w:p>
    <w:p w14:paraId="7DC67B9E"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Mitteroecker, P., Gunz, P., Bernhard, M., Schaefer, K., and Bookstein, F. L. (2004). Comparison of cranial ontogenetic trajectories among great apes and humans. </w:t>
      </w:r>
      <w:r w:rsidRPr="00086853">
        <w:rPr>
          <w:rFonts w:cs="Times New Roman"/>
          <w:i/>
          <w:iCs/>
          <w:noProof/>
          <w:szCs w:val="24"/>
        </w:rPr>
        <w:t>J. Hum. Evol.</w:t>
      </w:r>
      <w:r w:rsidRPr="00086853">
        <w:rPr>
          <w:rFonts w:cs="Times New Roman"/>
          <w:noProof/>
          <w:szCs w:val="24"/>
        </w:rPr>
        <w:t xml:space="preserve"> 46, 679–698. doi:10.1016/j.jhevol.2004.03.006.</w:t>
      </w:r>
    </w:p>
    <w:p w14:paraId="428163B8"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O’Higgins, P. (2000). The study of morphological variation in the hominid fossil record: biology, landmarks and geometry. </w:t>
      </w:r>
      <w:r w:rsidRPr="00086853">
        <w:rPr>
          <w:rFonts w:cs="Times New Roman"/>
          <w:i/>
          <w:iCs/>
          <w:noProof/>
          <w:szCs w:val="24"/>
        </w:rPr>
        <w:t>J. Anat.</w:t>
      </w:r>
      <w:r w:rsidRPr="00086853">
        <w:rPr>
          <w:rFonts w:cs="Times New Roman"/>
          <w:noProof/>
          <w:szCs w:val="24"/>
        </w:rPr>
        <w:t xml:space="preserve"> 197, 103–120.</w:t>
      </w:r>
    </w:p>
    <w:p w14:paraId="78DB657A"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Paternoster, L., Zhurov, A. I., Toma, A. M., Kemp, J. P., St. Pourcain, B., Timpson, N. J., et al. (2012). Genome-wide association study of three-dimensional facial morphology identifies a variant in PAX3 associated with nasion position. </w:t>
      </w:r>
      <w:r w:rsidRPr="00086853">
        <w:rPr>
          <w:rFonts w:cs="Times New Roman"/>
          <w:i/>
          <w:iCs/>
          <w:noProof/>
          <w:szCs w:val="24"/>
        </w:rPr>
        <w:t>Am. J. Hum. Genet.</w:t>
      </w:r>
      <w:r w:rsidRPr="00086853">
        <w:rPr>
          <w:rFonts w:cs="Times New Roman"/>
          <w:noProof/>
          <w:szCs w:val="24"/>
        </w:rPr>
        <w:t xml:space="preserve"> 90, 478–485. doi:10.1016/j.ajhg.2011.12.021.</w:t>
      </w:r>
    </w:p>
    <w:p w14:paraId="13D0FF25"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Quinto-Sánchez, M., Adhikari, K., Acuña-Alonzo, V., Cintas, C., Silva de Cerqueira, C. C., Ramallo, V., et al. (2015). Facial asymmetry and genetic ancestry in Latin American admixed populations. </w:t>
      </w:r>
      <w:r w:rsidRPr="00086853">
        <w:rPr>
          <w:rFonts w:cs="Times New Roman"/>
          <w:i/>
          <w:iCs/>
          <w:noProof/>
          <w:szCs w:val="24"/>
        </w:rPr>
        <w:t>Am. J. Phys. Anthropol.</w:t>
      </w:r>
      <w:r w:rsidRPr="00086853">
        <w:rPr>
          <w:rFonts w:cs="Times New Roman"/>
          <w:noProof/>
          <w:szCs w:val="24"/>
        </w:rPr>
        <w:t xml:space="preserve"> 157, 58–70. doi:10.1002/ajpa.22688.</w:t>
      </w:r>
    </w:p>
    <w:p w14:paraId="53D8F1CD"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Richtsmeier, J. T., Baxter, L. L., and Reeves, R. H. (2000). Parallels of craniofacial maldevelopment in Down syndrome and Ts65Dn mice. </w:t>
      </w:r>
      <w:r w:rsidRPr="00086853">
        <w:rPr>
          <w:rFonts w:cs="Times New Roman"/>
          <w:i/>
          <w:iCs/>
          <w:noProof/>
          <w:szCs w:val="24"/>
        </w:rPr>
        <w:t>Dev. Dyn.</w:t>
      </w:r>
      <w:r w:rsidRPr="00086853">
        <w:rPr>
          <w:rFonts w:cs="Times New Roman"/>
          <w:noProof/>
          <w:szCs w:val="24"/>
        </w:rPr>
        <w:t xml:space="preserve"> 217, 137–45. doi:10.1002/(SICI)1097-0177(200002)217:2&lt;137::AID-DVDY1&gt;3.0.CO;2-N.</w:t>
      </w:r>
    </w:p>
    <w:p w14:paraId="44C12AA0"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Richtsmeier, J. T., Burke Deleon, V., and Lele, S. R. (2002). The promise of geometric morphometrics. </w:t>
      </w:r>
      <w:r w:rsidRPr="00086853">
        <w:rPr>
          <w:rFonts w:cs="Times New Roman"/>
          <w:i/>
          <w:iCs/>
          <w:noProof/>
          <w:szCs w:val="24"/>
        </w:rPr>
        <w:t>Am. J. Phys. Anthropol.</w:t>
      </w:r>
      <w:r w:rsidRPr="00086853">
        <w:rPr>
          <w:rFonts w:cs="Times New Roman"/>
          <w:noProof/>
          <w:szCs w:val="24"/>
        </w:rPr>
        <w:t xml:space="preserve"> 119, 63–91. doi:10.1002/ajpa.10174.</w:t>
      </w:r>
    </w:p>
    <w:p w14:paraId="418D1E35"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Richtsmeier, J. T., Paik, C. H., Elfert, P. C., Cole III, T. M., and Dahlman, H. R. (1995). Precision, Repeatibility, and Validation of the Localization of Cranial Landmarks Using Computed Tomography Scans. </w:t>
      </w:r>
      <w:r w:rsidRPr="00086853">
        <w:rPr>
          <w:rFonts w:cs="Times New Roman"/>
          <w:i/>
          <w:iCs/>
          <w:noProof/>
          <w:szCs w:val="24"/>
        </w:rPr>
        <w:t>Cleft Palate-Craniofacial J.</w:t>
      </w:r>
      <w:r w:rsidRPr="00086853">
        <w:rPr>
          <w:rFonts w:cs="Times New Roman"/>
          <w:noProof/>
          <w:szCs w:val="24"/>
        </w:rPr>
        <w:t xml:space="preserve"> 32, 217–227.</w:t>
      </w:r>
    </w:p>
    <w:p w14:paraId="5DCCA82D"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Rohlf, F. J., and Slice, D. (1990). Extensions of the Procrustes Method for the Optimal Superimposition of Landmarks. </w:t>
      </w:r>
      <w:r w:rsidRPr="00086853">
        <w:rPr>
          <w:rFonts w:cs="Times New Roman"/>
          <w:i/>
          <w:iCs/>
          <w:noProof/>
          <w:szCs w:val="24"/>
        </w:rPr>
        <w:t>Syst. Zool.</w:t>
      </w:r>
      <w:r w:rsidRPr="00086853">
        <w:rPr>
          <w:rFonts w:cs="Times New Roman"/>
          <w:noProof/>
          <w:szCs w:val="24"/>
        </w:rPr>
        <w:t xml:space="preserve"> 39, 40–50. doi:10.2307/2992207.</w:t>
      </w:r>
    </w:p>
    <w:p w14:paraId="0F5CA6C9"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Schlager, S., and Alexandra, R. (2015). Analysis of the Human Osseous Nasal Shape — Population Differences and Sexual Dimorphism. </w:t>
      </w:r>
      <w:r w:rsidRPr="00086853">
        <w:rPr>
          <w:rFonts w:cs="Times New Roman"/>
          <w:i/>
          <w:iCs/>
          <w:noProof/>
          <w:szCs w:val="24"/>
        </w:rPr>
        <w:t>Am. J. Phys. Anthropol.</w:t>
      </w:r>
      <w:r w:rsidRPr="00086853">
        <w:rPr>
          <w:rFonts w:cs="Times New Roman"/>
          <w:noProof/>
          <w:szCs w:val="24"/>
        </w:rPr>
        <w:t xml:space="preserve"> 00. doi:10.1002/ajpa.22749.</w:t>
      </w:r>
    </w:p>
    <w:p w14:paraId="707717BA"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Shaffer, J. R., Orlova, E., Lee, M. K., Leslie, E. J., Raffensperger, Z. D., Heike, C. L., et al. (2016). Genome-Wide Association Study Reveals Multiple Loci Influencing Normal Human Facial Morphology. </w:t>
      </w:r>
      <w:r w:rsidRPr="00086853">
        <w:rPr>
          <w:rFonts w:cs="Times New Roman"/>
          <w:i/>
          <w:iCs/>
          <w:noProof/>
          <w:szCs w:val="24"/>
        </w:rPr>
        <w:t>PLoS Genet.</w:t>
      </w:r>
      <w:r w:rsidRPr="00086853">
        <w:rPr>
          <w:rFonts w:cs="Times New Roman"/>
          <w:noProof/>
          <w:szCs w:val="24"/>
        </w:rPr>
        <w:t xml:space="preserve"> 12, 1–21. doi:10.1371/journal.pgen.1006149.</w:t>
      </w:r>
    </w:p>
    <w:p w14:paraId="23D628F1"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Shaner, D. J., Peterson, A. E., Beattie, O. B., and Bamforth, J. S. (2000). Assessment of soft tissue facial asymmetry in medically normal and syndrome-affected individuals by analysis of landmarks and measurements. </w:t>
      </w:r>
      <w:r w:rsidRPr="00086853">
        <w:rPr>
          <w:rFonts w:cs="Times New Roman"/>
          <w:i/>
          <w:iCs/>
          <w:noProof/>
          <w:szCs w:val="24"/>
        </w:rPr>
        <w:t>Am. J. Med. Genet.</w:t>
      </w:r>
      <w:r w:rsidRPr="00086853">
        <w:rPr>
          <w:rFonts w:cs="Times New Roman"/>
          <w:noProof/>
          <w:szCs w:val="24"/>
        </w:rPr>
        <w:t xml:space="preserve"> 93, 143–154. doi:10.1002/1096-8628(20000717)93:2&lt;143::AID-AJMG12&gt;3.0.CO;2-Q.</w:t>
      </w:r>
    </w:p>
    <w:p w14:paraId="69ED6E74"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Smith, K. K. (2006). Craniofacial development in marsupial mammals: developmental origins of evolutionary change. </w:t>
      </w:r>
      <w:r w:rsidRPr="00086853">
        <w:rPr>
          <w:rFonts w:cs="Times New Roman"/>
          <w:i/>
          <w:iCs/>
          <w:noProof/>
          <w:szCs w:val="24"/>
        </w:rPr>
        <w:t>Dev. Dyn.</w:t>
      </w:r>
      <w:r w:rsidRPr="00086853">
        <w:rPr>
          <w:rFonts w:cs="Times New Roman"/>
          <w:noProof/>
          <w:szCs w:val="24"/>
        </w:rPr>
        <w:t xml:space="preserve"> 235, 1181–93. doi:10.1002/dvdy.20676.</w:t>
      </w:r>
    </w:p>
    <w:p w14:paraId="54B34E3A"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Snyders, J., Claes, P., Vandermeulen, D., and Suetens, P. (2014). Development and comparison of </w:t>
      </w:r>
      <w:r w:rsidRPr="00086853">
        <w:rPr>
          <w:rFonts w:cs="Times New Roman"/>
          <w:noProof/>
          <w:szCs w:val="24"/>
        </w:rPr>
        <w:lastRenderedPageBreak/>
        <w:t>non-rigid surface registraion and extensions (technical report KUL/ESAT/PSI/1401). Leuven, Belgium.</w:t>
      </w:r>
    </w:p>
    <w:p w14:paraId="7DCCEB19"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Starbuck, J. M., Reeves, R. H., and Richtsmeier, J. T. (2011). Morphological integration of soft-tissue facial morphology in Down Syndrome and siblings. </w:t>
      </w:r>
      <w:r w:rsidRPr="00086853">
        <w:rPr>
          <w:rFonts w:cs="Times New Roman"/>
          <w:i/>
          <w:iCs/>
          <w:noProof/>
          <w:szCs w:val="24"/>
        </w:rPr>
        <w:t>Am. J. Phys. Anthropol.</w:t>
      </w:r>
      <w:r w:rsidRPr="00086853">
        <w:rPr>
          <w:rFonts w:cs="Times New Roman"/>
          <w:noProof/>
          <w:szCs w:val="24"/>
        </w:rPr>
        <w:t xml:space="preserve"> 146, 560–8. doi:10.1002/ajpa.21583.</w:t>
      </w:r>
    </w:p>
    <w:p w14:paraId="39640ABB"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Terhune, C. E., Kimbel, W. H., and Lockwood, C. A. (2007). Variation and diversity in Homo erectus: a 3D geometric morphometric analysis of the temporal bone. </w:t>
      </w:r>
      <w:r w:rsidRPr="00086853">
        <w:rPr>
          <w:rFonts w:cs="Times New Roman"/>
          <w:i/>
          <w:iCs/>
          <w:noProof/>
          <w:szCs w:val="24"/>
        </w:rPr>
        <w:t>J. Hum. Evol.</w:t>
      </w:r>
      <w:r w:rsidRPr="00086853">
        <w:rPr>
          <w:rFonts w:cs="Times New Roman"/>
          <w:noProof/>
          <w:szCs w:val="24"/>
        </w:rPr>
        <w:t xml:space="preserve"> 53, 41–60.</w:t>
      </w:r>
    </w:p>
    <w:p w14:paraId="4DFC6A18" w14:textId="77777777" w:rsidR="00086853" w:rsidRPr="00086853" w:rsidRDefault="00086853" w:rsidP="00086853">
      <w:pPr>
        <w:widowControl w:val="0"/>
        <w:autoSpaceDE w:val="0"/>
        <w:autoSpaceDN w:val="0"/>
        <w:adjustRightInd w:val="0"/>
        <w:ind w:left="480" w:hanging="480"/>
        <w:rPr>
          <w:rFonts w:cs="Times New Roman"/>
          <w:noProof/>
        </w:rPr>
      </w:pPr>
      <w:r w:rsidRPr="00086853">
        <w:rPr>
          <w:rFonts w:cs="Times New Roman"/>
          <w:noProof/>
          <w:szCs w:val="24"/>
        </w:rPr>
        <w:t xml:space="preserve">von Cramon-Taubadel, N., Frazier, B. C., and Mirazon-Lahr, M. (2007). The problem of assessing landmark error in geometric morphometrics: Theory, methods, and modifications. </w:t>
      </w:r>
      <w:r w:rsidRPr="00086853">
        <w:rPr>
          <w:rFonts w:cs="Times New Roman"/>
          <w:i/>
          <w:iCs/>
          <w:noProof/>
          <w:szCs w:val="24"/>
        </w:rPr>
        <w:t>Am. J. Phys. Anthropol.</w:t>
      </w:r>
      <w:r w:rsidRPr="00086853">
        <w:rPr>
          <w:rFonts w:cs="Times New Roman"/>
          <w:noProof/>
          <w:szCs w:val="24"/>
        </w:rPr>
        <w:t xml:space="preserve"> 134, 24–35. doi:10.1002/ajpa.</w:t>
      </w:r>
    </w:p>
    <w:p w14:paraId="6B7706AB" w14:textId="5F5BABAF" w:rsidR="00A23BB5" w:rsidRPr="00A23BB5" w:rsidRDefault="00A23BB5" w:rsidP="00A23BB5">
      <w:r>
        <w:fldChar w:fldCharType="end"/>
      </w:r>
    </w:p>
    <w:p w14:paraId="1DD053F1" w14:textId="77777777" w:rsidR="0088513A" w:rsidRPr="0088513A" w:rsidRDefault="0088513A" w:rsidP="0088513A">
      <w:pPr>
        <w:pStyle w:val="Heading1"/>
        <w:numPr>
          <w:ilvl w:val="0"/>
          <w:numId w:val="22"/>
        </w:numPr>
      </w:pPr>
      <w:r w:rsidRPr="0088513A">
        <w:t>Data Availability Statement</w:t>
      </w:r>
    </w:p>
    <w:p w14:paraId="5C310822" w14:textId="2FCF7FFD" w:rsidR="0088513A" w:rsidRPr="0088513A" w:rsidRDefault="007F5F2A" w:rsidP="006B2D5B">
      <w:pPr>
        <w:rPr>
          <w:rFonts w:cs="Times New Roman"/>
          <w:szCs w:val="24"/>
        </w:rPr>
      </w:pPr>
      <w:r>
        <w:rPr>
          <w:rFonts w:cs="Times New Roman"/>
          <w:szCs w:val="24"/>
        </w:rPr>
        <w:t xml:space="preserve">The informed consent with which the data were collected does not allow for dissemination of identifiable data to persons not listed as researchers on the IRB protocol. Thus, the full surface 3D </w:t>
      </w:r>
      <w:r w:rsidR="00752DE5">
        <w:rPr>
          <w:rFonts w:cs="Times New Roman"/>
          <w:szCs w:val="24"/>
        </w:rPr>
        <w:t xml:space="preserve">facial </w:t>
      </w:r>
      <w:r>
        <w:rPr>
          <w:rFonts w:cs="Times New Roman"/>
          <w:szCs w:val="24"/>
        </w:rPr>
        <w:t xml:space="preserve">images </w:t>
      </w:r>
      <w:r w:rsidR="00752DE5">
        <w:rPr>
          <w:rFonts w:cs="Times New Roman"/>
          <w:szCs w:val="24"/>
        </w:rPr>
        <w:t xml:space="preserve">used for validation </w:t>
      </w:r>
      <w:r>
        <w:rPr>
          <w:rFonts w:cs="Times New Roman"/>
          <w:szCs w:val="24"/>
        </w:rPr>
        <w:t xml:space="preserve">cannot be made publicly available. In the interest of reproducibility, we have provided the 19 manual and automatic landmarks used for validation as well as the code used to analyze them. These data are available in the following GitHub repository: </w:t>
      </w:r>
      <w:r w:rsidRPr="007F5F2A">
        <w:rPr>
          <w:rFonts w:cs="Times New Roman"/>
          <w:szCs w:val="24"/>
        </w:rPr>
        <w:t>https://github.com/juliedwhite/RemappingValidation/</w:t>
      </w:r>
      <w:r>
        <w:rPr>
          <w:rFonts w:cs="Times New Roman"/>
          <w:szCs w:val="24"/>
        </w:rPr>
        <w:t xml:space="preserve">. The </w:t>
      </w:r>
      <w:proofErr w:type="spellStart"/>
      <w:r>
        <w:rPr>
          <w:rFonts w:cs="Times New Roman"/>
          <w:szCs w:val="24"/>
        </w:rPr>
        <w:t>MeshMonk</w:t>
      </w:r>
      <w:proofErr w:type="spellEnd"/>
      <w:r>
        <w:rPr>
          <w:rFonts w:cs="Times New Roman"/>
          <w:szCs w:val="24"/>
        </w:rPr>
        <w:t xml:space="preserve"> code and tutorials are available at </w:t>
      </w:r>
      <w:r w:rsidRPr="007F5F2A">
        <w:rPr>
          <w:rFonts w:cs="Times New Roman"/>
          <w:szCs w:val="24"/>
        </w:rPr>
        <w:t>https://github.com/TheWebMonks/meshmonk</w:t>
      </w:r>
      <w:r>
        <w:rPr>
          <w:rFonts w:cs="Times New Roman"/>
          <w:szCs w:val="24"/>
        </w:rPr>
        <w:t xml:space="preserve">. </w:t>
      </w:r>
    </w:p>
    <w:sectPr w:rsidR="0088513A" w:rsidRPr="0088513A" w:rsidSect="00D537FA">
      <w:headerReference w:type="even" r:id="rId14"/>
      <w:headerReference w:type="default" r:id="rId15"/>
      <w:footerReference w:type="even" r:id="rId16"/>
      <w:footerReference w:type="default" r:id="rId17"/>
      <w:headerReference w:type="first" r:id="rId18"/>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Harry Matthews" w:date="2018-06-01T08:24:00Z" w:initials="HM">
    <w:p w14:paraId="4990EF4E" w14:textId="6B5B4E48" w:rsidR="00E113FF" w:rsidRDefault="00E113FF">
      <w:pPr>
        <w:pStyle w:val="CommentText"/>
      </w:pPr>
      <w:r>
        <w:rPr>
          <w:rStyle w:val="CommentReference"/>
        </w:rPr>
        <w:annotationRef/>
      </w:r>
      <w:r>
        <w:t>anatomical”</w:t>
      </w:r>
    </w:p>
  </w:comment>
  <w:comment w:id="9" w:author="Harry Matthews" w:date="2018-06-01T08:28:00Z" w:initials="HM">
    <w:p w14:paraId="6B36D27C" w14:textId="4EE200AA" w:rsidR="00E113FF" w:rsidRDefault="00E113FF">
      <w:pPr>
        <w:pStyle w:val="CommentText"/>
      </w:pPr>
      <w:r>
        <w:rPr>
          <w:rStyle w:val="CommentReference"/>
        </w:rPr>
        <w:annotationRef/>
      </w:r>
      <w:r>
        <w:t>Or face? would maybe be most to the point.</w:t>
      </w:r>
    </w:p>
  </w:comment>
  <w:comment w:id="4" w:author="Harry Matthews" w:date="2018-06-01T08:33:00Z" w:initials="HM">
    <w:p w14:paraId="035A4B21" w14:textId="0C4E3A1F" w:rsidR="00E113FF" w:rsidRDefault="00E113FF">
      <w:pPr>
        <w:pStyle w:val="CommentText"/>
      </w:pPr>
      <w:r>
        <w:rPr>
          <w:rStyle w:val="CommentReference"/>
        </w:rPr>
        <w:annotationRef/>
      </w:r>
      <w:r>
        <w:t>Just my attempt to make it a bit more specific and impactful</w:t>
      </w:r>
    </w:p>
  </w:comment>
  <w:comment w:id="24" w:author="Harry Matthews" w:date="2018-06-01T08:41:00Z" w:initials="HM">
    <w:p w14:paraId="18CC233A" w14:textId="746AC64A" w:rsidR="00E113FF" w:rsidRDefault="00E113FF">
      <w:pPr>
        <w:pStyle w:val="CommentText"/>
      </w:pPr>
      <w:r>
        <w:rPr>
          <w:rStyle w:val="CommentReference"/>
        </w:rPr>
        <w:annotationRef/>
      </w:r>
      <w:r>
        <w:t xml:space="preserve">This is still how most of it is actually done in hospitals. </w:t>
      </w:r>
    </w:p>
  </w:comment>
  <w:comment w:id="30" w:author="Harry Matthews" w:date="2018-06-01T08:45:00Z" w:initials="HM">
    <w:p w14:paraId="1BBBF091" w14:textId="71637DDD" w:rsidR="00E113FF" w:rsidRDefault="00E113FF">
      <w:pPr>
        <w:pStyle w:val="CommentText"/>
      </w:pPr>
      <w:r>
        <w:rPr>
          <w:rStyle w:val="CommentReference"/>
        </w:rPr>
        <w:annotationRef/>
      </w:r>
      <w:r>
        <w:t>Some examples are good for the totally naive reader</w:t>
      </w:r>
    </w:p>
  </w:comment>
  <w:comment w:id="44" w:author="Harry Matthews" w:date="2018-06-01T09:05:00Z" w:initials="HM">
    <w:p w14:paraId="00DD6ABC" w14:textId="02246CB5" w:rsidR="00E113FF" w:rsidRDefault="00E113FF">
      <w:pPr>
        <w:pStyle w:val="CommentText"/>
      </w:pPr>
      <w:r>
        <w:rPr>
          <w:rStyle w:val="CommentReference"/>
        </w:rPr>
        <w:annotationRef/>
      </w:r>
      <w:r>
        <w:t>Some general GM refs:</w:t>
      </w:r>
    </w:p>
    <w:p w14:paraId="727809FF" w14:textId="58C26C62" w:rsidR="00E113FF" w:rsidRDefault="00E113FF">
      <w:pPr>
        <w:pStyle w:val="CommentText"/>
        <w:rPr>
          <w:rFonts w:ascii="Segoe UI" w:hAnsi="Segoe UI" w:cs="Segoe UI"/>
          <w:sz w:val="18"/>
          <w:szCs w:val="18"/>
          <w:lang w:val="en-AU"/>
        </w:rPr>
      </w:pPr>
      <w:proofErr w:type="spellStart"/>
      <w:r>
        <w:rPr>
          <w:rFonts w:ascii="Segoe UI" w:hAnsi="Segoe UI" w:cs="Segoe UI"/>
          <w:sz w:val="18"/>
          <w:szCs w:val="18"/>
          <w:lang w:val="en-AU"/>
        </w:rPr>
        <w:t>Rohlf</w:t>
      </w:r>
      <w:proofErr w:type="spellEnd"/>
      <w:r>
        <w:rPr>
          <w:rFonts w:ascii="Segoe UI" w:hAnsi="Segoe UI" w:cs="Segoe UI"/>
          <w:sz w:val="18"/>
          <w:szCs w:val="18"/>
          <w:lang w:val="en-AU"/>
        </w:rPr>
        <w:t xml:space="preserve">, F. J. &amp; Marcus, L. F. A revolution in morphometrics. </w:t>
      </w:r>
      <w:r>
        <w:rPr>
          <w:rFonts w:ascii="Segoe UI" w:hAnsi="Segoe UI" w:cs="Segoe UI"/>
          <w:i/>
          <w:iCs/>
          <w:sz w:val="18"/>
          <w:szCs w:val="18"/>
          <w:lang w:val="en-AU"/>
        </w:rPr>
        <w:t xml:space="preserve">Trends Ecol. </w:t>
      </w:r>
      <w:proofErr w:type="spellStart"/>
      <w:r>
        <w:rPr>
          <w:rFonts w:ascii="Segoe UI" w:hAnsi="Segoe UI" w:cs="Segoe UI"/>
          <w:i/>
          <w:iCs/>
          <w:sz w:val="18"/>
          <w:szCs w:val="18"/>
          <w:lang w:val="en-AU"/>
        </w:rPr>
        <w:t>Evol</w:t>
      </w:r>
      <w:proofErr w:type="spellEnd"/>
      <w:r>
        <w:rPr>
          <w:rFonts w:ascii="Segoe UI" w:hAnsi="Segoe UI" w:cs="Segoe UI"/>
          <w:i/>
          <w:iCs/>
          <w:sz w:val="18"/>
          <w:szCs w:val="18"/>
          <w:lang w:val="en-AU"/>
        </w:rPr>
        <w:t>.</w:t>
      </w:r>
      <w:r>
        <w:rPr>
          <w:rFonts w:ascii="Segoe UI" w:hAnsi="Segoe UI" w:cs="Segoe UI"/>
          <w:sz w:val="18"/>
          <w:szCs w:val="18"/>
          <w:lang w:val="en-AU"/>
        </w:rPr>
        <w:t xml:space="preserve"> </w:t>
      </w:r>
      <w:r>
        <w:rPr>
          <w:rFonts w:ascii="Segoe UI" w:hAnsi="Segoe UI" w:cs="Segoe UI"/>
          <w:b/>
          <w:bCs/>
          <w:sz w:val="18"/>
          <w:szCs w:val="18"/>
          <w:lang w:val="en-AU"/>
        </w:rPr>
        <w:t>8</w:t>
      </w:r>
      <w:r>
        <w:rPr>
          <w:rFonts w:ascii="Segoe UI" w:hAnsi="Segoe UI" w:cs="Segoe UI"/>
          <w:sz w:val="18"/>
          <w:szCs w:val="18"/>
          <w:lang w:val="en-AU"/>
        </w:rPr>
        <w:t>, 129-132, (1993).</w:t>
      </w:r>
    </w:p>
    <w:p w14:paraId="1EF8E700" w14:textId="77777777" w:rsidR="00E113FF" w:rsidRDefault="00E113FF">
      <w:pPr>
        <w:pStyle w:val="CommentText"/>
        <w:rPr>
          <w:rFonts w:ascii="Segoe UI" w:hAnsi="Segoe UI" w:cs="Segoe UI"/>
          <w:sz w:val="18"/>
          <w:szCs w:val="18"/>
          <w:lang w:val="en-AU"/>
        </w:rPr>
      </w:pPr>
    </w:p>
    <w:p w14:paraId="3D3EF3E8" w14:textId="1DFAD44A" w:rsidR="00E113FF" w:rsidRDefault="00E113FF">
      <w:pPr>
        <w:pStyle w:val="CommentText"/>
      </w:pPr>
      <w:r>
        <w:rPr>
          <w:rFonts w:ascii="Segoe UI" w:hAnsi="Segoe UI" w:cs="Segoe UI"/>
          <w:sz w:val="18"/>
          <w:szCs w:val="18"/>
          <w:lang w:val="en-AU"/>
        </w:rPr>
        <w:t xml:space="preserve">Adams, D. C., </w:t>
      </w:r>
      <w:proofErr w:type="spellStart"/>
      <w:r>
        <w:rPr>
          <w:rFonts w:ascii="Segoe UI" w:hAnsi="Segoe UI" w:cs="Segoe UI"/>
          <w:sz w:val="18"/>
          <w:szCs w:val="18"/>
          <w:lang w:val="en-AU"/>
        </w:rPr>
        <w:t>Rohlf</w:t>
      </w:r>
      <w:proofErr w:type="spellEnd"/>
      <w:r>
        <w:rPr>
          <w:rFonts w:ascii="Segoe UI" w:hAnsi="Segoe UI" w:cs="Segoe UI"/>
          <w:sz w:val="18"/>
          <w:szCs w:val="18"/>
          <w:lang w:val="en-AU"/>
        </w:rPr>
        <w:t xml:space="preserve">, F. J. &amp; Slice, D. E. Geometric morphometrics: Ten years of progress following the ‘revolution’. </w:t>
      </w:r>
      <w:r>
        <w:rPr>
          <w:rFonts w:ascii="Segoe UI" w:hAnsi="Segoe UI" w:cs="Segoe UI"/>
          <w:i/>
          <w:iCs/>
          <w:sz w:val="18"/>
          <w:szCs w:val="18"/>
          <w:lang w:val="en-AU"/>
        </w:rPr>
        <w:t>Ital. J. Zool.</w:t>
      </w:r>
      <w:r>
        <w:rPr>
          <w:rFonts w:ascii="Segoe UI" w:hAnsi="Segoe UI" w:cs="Segoe UI"/>
          <w:sz w:val="18"/>
          <w:szCs w:val="18"/>
          <w:lang w:val="en-AU"/>
        </w:rPr>
        <w:t xml:space="preserve"> </w:t>
      </w:r>
      <w:r>
        <w:rPr>
          <w:rFonts w:ascii="Segoe UI" w:hAnsi="Segoe UI" w:cs="Segoe UI"/>
          <w:b/>
          <w:bCs/>
          <w:sz w:val="18"/>
          <w:szCs w:val="18"/>
          <w:lang w:val="en-AU"/>
        </w:rPr>
        <w:t>71</w:t>
      </w:r>
      <w:r>
        <w:rPr>
          <w:rFonts w:ascii="Segoe UI" w:hAnsi="Segoe UI" w:cs="Segoe UI"/>
          <w:sz w:val="18"/>
          <w:szCs w:val="18"/>
          <w:lang w:val="en-AU"/>
        </w:rPr>
        <w:t>, 5-16, (2004).</w:t>
      </w:r>
    </w:p>
    <w:p w14:paraId="0B9787C1" w14:textId="77777777" w:rsidR="00E113FF" w:rsidRDefault="00E113FF">
      <w:pPr>
        <w:pStyle w:val="CommentText"/>
      </w:pPr>
    </w:p>
  </w:comment>
  <w:comment w:id="55" w:author="Harry Matthews" w:date="2018-06-01T09:10:00Z" w:initials="HM">
    <w:p w14:paraId="61E6926F" w14:textId="7679A5B5" w:rsidR="00E113FF" w:rsidRDefault="00E113FF">
      <w:pPr>
        <w:pStyle w:val="CommentText"/>
      </w:pPr>
      <w:r>
        <w:rPr>
          <w:rStyle w:val="CommentReference"/>
        </w:rPr>
        <w:annotationRef/>
      </w:r>
      <w:r>
        <w:rPr>
          <w:rFonts w:ascii="Segoe UI" w:hAnsi="Segoe UI" w:cs="Segoe UI"/>
          <w:sz w:val="18"/>
          <w:szCs w:val="18"/>
          <w:lang w:val="en-AU"/>
        </w:rPr>
        <w:tab/>
      </w:r>
      <w:proofErr w:type="spellStart"/>
      <w:r>
        <w:rPr>
          <w:rFonts w:ascii="Segoe UI" w:hAnsi="Segoe UI" w:cs="Segoe UI"/>
          <w:sz w:val="18"/>
          <w:szCs w:val="18"/>
          <w:lang w:val="en-AU"/>
        </w:rPr>
        <w:t>Lele</w:t>
      </w:r>
      <w:proofErr w:type="spellEnd"/>
      <w:r>
        <w:rPr>
          <w:rFonts w:ascii="Segoe UI" w:hAnsi="Segoe UI" w:cs="Segoe UI"/>
          <w:sz w:val="18"/>
          <w:szCs w:val="18"/>
          <w:lang w:val="en-AU"/>
        </w:rPr>
        <w:t xml:space="preserve">, S. &amp; </w:t>
      </w:r>
      <w:proofErr w:type="spellStart"/>
      <w:r>
        <w:rPr>
          <w:rFonts w:ascii="Segoe UI" w:hAnsi="Segoe UI" w:cs="Segoe UI"/>
          <w:sz w:val="18"/>
          <w:szCs w:val="18"/>
          <w:lang w:val="en-AU"/>
        </w:rPr>
        <w:t>Richtsmeier</w:t>
      </w:r>
      <w:proofErr w:type="spellEnd"/>
      <w:r>
        <w:rPr>
          <w:rFonts w:ascii="Segoe UI" w:hAnsi="Segoe UI" w:cs="Segoe UI"/>
          <w:sz w:val="18"/>
          <w:szCs w:val="18"/>
          <w:lang w:val="en-AU"/>
        </w:rPr>
        <w:t xml:space="preserve">, J. T. Euclidean distance matrix analysis: A coordinate‐free approach for comparing biological shapes using landmark data. </w:t>
      </w:r>
      <w:r>
        <w:rPr>
          <w:rFonts w:ascii="Segoe UI" w:hAnsi="Segoe UI" w:cs="Segoe UI"/>
          <w:i/>
          <w:iCs/>
          <w:sz w:val="18"/>
          <w:szCs w:val="18"/>
          <w:lang w:val="en-AU"/>
        </w:rPr>
        <w:t xml:space="preserve">Am. J. Phys. </w:t>
      </w:r>
      <w:proofErr w:type="spellStart"/>
      <w:r>
        <w:rPr>
          <w:rFonts w:ascii="Segoe UI" w:hAnsi="Segoe UI" w:cs="Segoe UI"/>
          <w:i/>
          <w:iCs/>
          <w:sz w:val="18"/>
          <w:szCs w:val="18"/>
          <w:lang w:val="en-AU"/>
        </w:rPr>
        <w:t>Anthropol</w:t>
      </w:r>
      <w:proofErr w:type="spellEnd"/>
      <w:r>
        <w:rPr>
          <w:rFonts w:ascii="Segoe UI" w:hAnsi="Segoe UI" w:cs="Segoe UI"/>
          <w:i/>
          <w:iCs/>
          <w:sz w:val="18"/>
          <w:szCs w:val="18"/>
          <w:lang w:val="en-AU"/>
        </w:rPr>
        <w:t>.</w:t>
      </w:r>
      <w:r>
        <w:rPr>
          <w:rFonts w:ascii="Segoe UI" w:hAnsi="Segoe UI" w:cs="Segoe UI"/>
          <w:sz w:val="18"/>
          <w:szCs w:val="18"/>
          <w:lang w:val="en-AU"/>
        </w:rPr>
        <w:t xml:space="preserve"> </w:t>
      </w:r>
      <w:r>
        <w:rPr>
          <w:rFonts w:ascii="Segoe UI" w:hAnsi="Segoe UI" w:cs="Segoe UI"/>
          <w:b/>
          <w:bCs/>
          <w:sz w:val="18"/>
          <w:szCs w:val="18"/>
          <w:lang w:val="en-AU"/>
        </w:rPr>
        <w:t>86</w:t>
      </w:r>
      <w:r>
        <w:rPr>
          <w:rFonts w:ascii="Segoe UI" w:hAnsi="Segoe UI" w:cs="Segoe UI"/>
          <w:sz w:val="18"/>
          <w:szCs w:val="18"/>
          <w:lang w:val="en-AU"/>
        </w:rPr>
        <w:t>, 415-427, (1991).</w:t>
      </w:r>
    </w:p>
  </w:comment>
  <w:comment w:id="67" w:author="Harry Matthews" w:date="2018-06-01T09:13:00Z" w:initials="HM">
    <w:p w14:paraId="596AFEC8" w14:textId="18047397" w:rsidR="00E113FF" w:rsidRDefault="00E113FF">
      <w:pPr>
        <w:pStyle w:val="CommentText"/>
      </w:pPr>
      <w:r>
        <w:rPr>
          <w:rStyle w:val="CommentReference"/>
        </w:rPr>
        <w:annotationRef/>
      </w:r>
      <w:r>
        <w:t xml:space="preserve">Not really sure what this means here. </w:t>
      </w:r>
    </w:p>
  </w:comment>
  <w:comment w:id="68" w:author="Harry Matthews" w:date="2018-06-01T09:14:00Z" w:initials="HM">
    <w:p w14:paraId="67971EF2" w14:textId="6E13DDA3" w:rsidR="00E113FF" w:rsidRDefault="00E113FF">
      <w:pPr>
        <w:pStyle w:val="CommentText"/>
      </w:pPr>
      <w:r>
        <w:rPr>
          <w:rStyle w:val="CommentReference"/>
        </w:rPr>
        <w:annotationRef/>
      </w:r>
      <w:r>
        <w:t xml:space="preserve">Our more recent paper in scientific reports is more relevant to this point than Matthews 2016. </w:t>
      </w:r>
    </w:p>
    <w:p w14:paraId="4806AFB7" w14:textId="77777777" w:rsidR="00E113FF" w:rsidRDefault="00E113FF">
      <w:pPr>
        <w:pStyle w:val="CommentText"/>
      </w:pPr>
    </w:p>
    <w:p w14:paraId="4559567D" w14:textId="77777777" w:rsidR="00E113FF" w:rsidRDefault="00E113FF" w:rsidP="0014705B">
      <w:pPr>
        <w:autoSpaceDE w:val="0"/>
        <w:autoSpaceDN w:val="0"/>
        <w:adjustRightInd w:val="0"/>
        <w:spacing w:before="0" w:after="0"/>
        <w:ind w:left="720" w:hanging="720"/>
        <w:rPr>
          <w:rFonts w:ascii="Segoe UI" w:hAnsi="Segoe UI" w:cs="Segoe UI"/>
          <w:sz w:val="18"/>
          <w:szCs w:val="18"/>
          <w:lang w:val="en-AU"/>
        </w:rPr>
      </w:pPr>
      <w:r>
        <w:rPr>
          <w:rFonts w:ascii="Segoe UI" w:hAnsi="Segoe UI" w:cs="Segoe UI"/>
          <w:sz w:val="18"/>
          <w:szCs w:val="18"/>
          <w:lang w:val="en-AU"/>
        </w:rPr>
        <w:t>Matthews, H.</w:t>
      </w:r>
      <w:r>
        <w:rPr>
          <w:rFonts w:ascii="Segoe UI" w:hAnsi="Segoe UI" w:cs="Segoe UI"/>
          <w:i/>
          <w:iCs/>
          <w:sz w:val="18"/>
          <w:szCs w:val="18"/>
          <w:lang w:val="en-AU"/>
        </w:rPr>
        <w:t xml:space="preserve"> et al.</w:t>
      </w:r>
      <w:r>
        <w:rPr>
          <w:rFonts w:ascii="Segoe UI" w:hAnsi="Segoe UI" w:cs="Segoe UI"/>
          <w:sz w:val="18"/>
          <w:szCs w:val="18"/>
          <w:lang w:val="en-AU"/>
        </w:rPr>
        <w:t xml:space="preserve"> Modelling 3D craniofacial growth trajectories for population comparison and classification illustrated using sex-differences. </w:t>
      </w:r>
      <w:r>
        <w:rPr>
          <w:rFonts w:ascii="Segoe UI" w:hAnsi="Segoe UI" w:cs="Segoe UI"/>
          <w:i/>
          <w:iCs/>
          <w:sz w:val="18"/>
          <w:szCs w:val="18"/>
          <w:lang w:val="en-AU"/>
        </w:rPr>
        <w:t>Sci. Rep.</w:t>
      </w:r>
      <w:r>
        <w:rPr>
          <w:rFonts w:ascii="Segoe UI" w:hAnsi="Segoe UI" w:cs="Segoe UI"/>
          <w:sz w:val="18"/>
          <w:szCs w:val="18"/>
          <w:lang w:val="en-AU"/>
        </w:rPr>
        <w:t xml:space="preserve"> </w:t>
      </w:r>
      <w:r>
        <w:rPr>
          <w:rFonts w:ascii="Segoe UI" w:hAnsi="Segoe UI" w:cs="Segoe UI"/>
          <w:b/>
          <w:bCs/>
          <w:sz w:val="18"/>
          <w:szCs w:val="18"/>
          <w:lang w:val="en-AU"/>
        </w:rPr>
        <w:t>8</w:t>
      </w:r>
      <w:r>
        <w:rPr>
          <w:rFonts w:ascii="Segoe UI" w:hAnsi="Segoe UI" w:cs="Segoe UI"/>
          <w:sz w:val="18"/>
          <w:szCs w:val="18"/>
          <w:lang w:val="en-AU"/>
        </w:rPr>
        <w:t>, (2018).</w:t>
      </w:r>
    </w:p>
    <w:p w14:paraId="669871BC" w14:textId="77777777" w:rsidR="00E113FF" w:rsidRDefault="00E113FF" w:rsidP="0014705B">
      <w:pPr>
        <w:autoSpaceDE w:val="0"/>
        <w:autoSpaceDN w:val="0"/>
        <w:adjustRightInd w:val="0"/>
        <w:spacing w:before="0" w:after="0"/>
        <w:ind w:left="720" w:hanging="720"/>
        <w:rPr>
          <w:rFonts w:ascii="Segoe UI" w:hAnsi="Segoe UI" w:cs="Segoe UI"/>
          <w:sz w:val="18"/>
          <w:szCs w:val="18"/>
          <w:lang w:val="en-AU"/>
        </w:rPr>
      </w:pPr>
    </w:p>
    <w:p w14:paraId="2086B494" w14:textId="07E71645" w:rsidR="00E113FF" w:rsidRDefault="00E113FF" w:rsidP="0014705B">
      <w:pPr>
        <w:autoSpaceDE w:val="0"/>
        <w:autoSpaceDN w:val="0"/>
        <w:adjustRightInd w:val="0"/>
        <w:spacing w:before="0" w:after="0"/>
        <w:ind w:left="720" w:hanging="720"/>
        <w:rPr>
          <w:rFonts w:ascii="Segoe UI" w:hAnsi="Segoe UI" w:cs="Segoe UI"/>
          <w:sz w:val="18"/>
          <w:szCs w:val="18"/>
          <w:lang w:val="en-AU"/>
        </w:rPr>
      </w:pPr>
      <w:r>
        <w:rPr>
          <w:rFonts w:ascii="Segoe UI" w:hAnsi="Segoe UI" w:cs="Segoe UI"/>
          <w:sz w:val="18"/>
          <w:szCs w:val="18"/>
          <w:lang w:val="en-AU"/>
        </w:rPr>
        <w:t>I could add lots of references here, but probably the best other one is:</w:t>
      </w:r>
    </w:p>
    <w:p w14:paraId="13D5B0AA" w14:textId="77777777" w:rsidR="00E113FF" w:rsidRDefault="00E113FF" w:rsidP="0014705B">
      <w:pPr>
        <w:autoSpaceDE w:val="0"/>
        <w:autoSpaceDN w:val="0"/>
        <w:adjustRightInd w:val="0"/>
        <w:spacing w:before="0" w:after="0"/>
        <w:ind w:left="720" w:hanging="720"/>
        <w:rPr>
          <w:rFonts w:ascii="Segoe UI" w:hAnsi="Segoe UI" w:cs="Segoe UI"/>
          <w:sz w:val="18"/>
          <w:szCs w:val="18"/>
          <w:lang w:val="en-AU"/>
        </w:rPr>
      </w:pPr>
    </w:p>
    <w:p w14:paraId="00995F2D" w14:textId="02BA2D24" w:rsidR="00E113FF" w:rsidRDefault="00E113FF" w:rsidP="0014705B">
      <w:pPr>
        <w:autoSpaceDE w:val="0"/>
        <w:autoSpaceDN w:val="0"/>
        <w:adjustRightInd w:val="0"/>
        <w:spacing w:before="0" w:after="0"/>
        <w:ind w:left="720" w:hanging="720"/>
        <w:rPr>
          <w:rFonts w:ascii="Segoe UI" w:hAnsi="Segoe UI" w:cs="Segoe UI"/>
          <w:sz w:val="18"/>
          <w:szCs w:val="18"/>
          <w:lang w:val="en-AU"/>
        </w:rPr>
      </w:pPr>
      <w:proofErr w:type="spellStart"/>
      <w:r>
        <w:rPr>
          <w:rFonts w:ascii="Segoe UI" w:hAnsi="Segoe UI" w:cs="Segoe UI"/>
          <w:sz w:val="18"/>
          <w:szCs w:val="18"/>
          <w:lang w:val="en-AU"/>
        </w:rPr>
        <w:t>Kesterke</w:t>
      </w:r>
      <w:proofErr w:type="spellEnd"/>
      <w:r>
        <w:rPr>
          <w:rFonts w:ascii="Segoe UI" w:hAnsi="Segoe UI" w:cs="Segoe UI"/>
          <w:sz w:val="18"/>
          <w:szCs w:val="18"/>
          <w:lang w:val="en-AU"/>
        </w:rPr>
        <w:t>, M. J.</w:t>
      </w:r>
      <w:r>
        <w:rPr>
          <w:rFonts w:ascii="Segoe UI" w:hAnsi="Segoe UI" w:cs="Segoe UI"/>
          <w:i/>
          <w:iCs/>
          <w:sz w:val="18"/>
          <w:szCs w:val="18"/>
          <w:lang w:val="en-AU"/>
        </w:rPr>
        <w:t xml:space="preserve"> et al.</w:t>
      </w:r>
      <w:r>
        <w:rPr>
          <w:rFonts w:ascii="Segoe UI" w:hAnsi="Segoe UI" w:cs="Segoe UI"/>
          <w:sz w:val="18"/>
          <w:szCs w:val="18"/>
          <w:lang w:val="en-AU"/>
        </w:rPr>
        <w:t xml:space="preserve"> Using the 3D Facial Norms Database to investigate craniofacial sexual dimorphism in healthy children, adolescents, and adults. </w:t>
      </w:r>
      <w:r>
        <w:rPr>
          <w:rFonts w:ascii="Segoe UI" w:hAnsi="Segoe UI" w:cs="Segoe UI"/>
          <w:i/>
          <w:iCs/>
          <w:sz w:val="18"/>
          <w:szCs w:val="18"/>
          <w:lang w:val="en-AU"/>
        </w:rPr>
        <w:t>Biol. Sex Differ.</w:t>
      </w:r>
      <w:r>
        <w:rPr>
          <w:rFonts w:ascii="Segoe UI" w:hAnsi="Segoe UI" w:cs="Segoe UI"/>
          <w:sz w:val="18"/>
          <w:szCs w:val="18"/>
          <w:lang w:val="en-AU"/>
        </w:rPr>
        <w:t xml:space="preserve"> </w:t>
      </w:r>
      <w:r>
        <w:rPr>
          <w:rFonts w:ascii="Segoe UI" w:hAnsi="Segoe UI" w:cs="Segoe UI"/>
          <w:b/>
          <w:bCs/>
          <w:sz w:val="18"/>
          <w:szCs w:val="18"/>
          <w:lang w:val="en-AU"/>
        </w:rPr>
        <w:t>7</w:t>
      </w:r>
      <w:r>
        <w:rPr>
          <w:rFonts w:ascii="Segoe UI" w:hAnsi="Segoe UI" w:cs="Segoe UI"/>
          <w:sz w:val="18"/>
          <w:szCs w:val="18"/>
          <w:lang w:val="en-AU"/>
        </w:rPr>
        <w:t>, 1, (2016).</w:t>
      </w:r>
    </w:p>
    <w:p w14:paraId="566A47CB" w14:textId="77777777" w:rsidR="00E113FF" w:rsidRDefault="00E113FF">
      <w:pPr>
        <w:pStyle w:val="CommentText"/>
      </w:pPr>
    </w:p>
  </w:comment>
  <w:comment w:id="71" w:author="Harry Matthews" w:date="2018-06-01T09:24:00Z" w:initials="HM">
    <w:p w14:paraId="6B5CB8B8" w14:textId="7C0E64B2" w:rsidR="00E113FF" w:rsidRDefault="00E113FF">
      <w:pPr>
        <w:pStyle w:val="CommentText"/>
      </w:pPr>
      <w:r>
        <w:rPr>
          <w:rStyle w:val="CommentReference"/>
        </w:rPr>
        <w:annotationRef/>
      </w:r>
      <w:r>
        <w:t xml:space="preserve">Might be my naivety, but what is ‘genetic mapping’? To me this sounds like mapping the genome. </w:t>
      </w:r>
    </w:p>
    <w:p w14:paraId="1047696B" w14:textId="77777777" w:rsidR="00E113FF" w:rsidRDefault="00E113FF">
      <w:pPr>
        <w:pStyle w:val="CommentText"/>
      </w:pPr>
    </w:p>
    <w:p w14:paraId="7EA570B3" w14:textId="7DF7BEEB" w:rsidR="00E113FF" w:rsidRDefault="00E113FF">
      <w:pPr>
        <w:pStyle w:val="CommentText"/>
      </w:pPr>
      <w:r>
        <w:t>Do you mean genotype-phenotype mapping?</w:t>
      </w:r>
    </w:p>
  </w:comment>
  <w:comment w:id="40" w:author="Harry Matthews" w:date="2018-06-01T10:48:00Z" w:initials="HM">
    <w:p w14:paraId="6E019981" w14:textId="5154BE81" w:rsidR="00E113FF" w:rsidRDefault="00E113FF">
      <w:pPr>
        <w:pStyle w:val="CommentText"/>
      </w:pPr>
      <w:r>
        <w:rPr>
          <w:rStyle w:val="CommentReference"/>
        </w:rPr>
        <w:annotationRef/>
      </w:r>
      <w:r>
        <w:t>I actually think the introduction could be done without this paragraph.</w:t>
      </w:r>
    </w:p>
    <w:p w14:paraId="52BEAF8E" w14:textId="77777777" w:rsidR="00E113FF" w:rsidRDefault="00E113FF">
      <w:pPr>
        <w:pStyle w:val="CommentText"/>
      </w:pPr>
    </w:p>
    <w:p w14:paraId="7861AC08" w14:textId="48EE0694" w:rsidR="00E113FF" w:rsidRDefault="00E113FF">
      <w:pPr>
        <w:pStyle w:val="CommentText"/>
      </w:pPr>
      <w:r>
        <w:t>Try taking it out and see if you lose anything.</w:t>
      </w:r>
    </w:p>
  </w:comment>
  <w:comment w:id="83" w:author="Harry Matthews" w:date="2018-06-01T09:52:00Z" w:initials="HM">
    <w:p w14:paraId="0C336B26" w14:textId="071C5DD1" w:rsidR="00E113FF" w:rsidRDefault="00E113FF">
      <w:pPr>
        <w:pStyle w:val="CommentText"/>
      </w:pPr>
      <w:r>
        <w:rPr>
          <w:rStyle w:val="CommentReference"/>
        </w:rPr>
        <w:annotationRef/>
      </w:r>
      <w:r>
        <w:t xml:space="preserve">I have a figure that I often use to illustrate this difference. If you want to use it I can send you it as a .tiff or whatever format you need. I’ve attached a jpg to the email. </w:t>
      </w:r>
    </w:p>
  </w:comment>
  <w:comment w:id="117" w:author="Harry Matthews" w:date="2018-06-01T10:03:00Z" w:initials="HM">
    <w:p w14:paraId="3BF3F320" w14:textId="77777777" w:rsidR="00E113FF" w:rsidRPr="00AD7314" w:rsidRDefault="00E113FF" w:rsidP="00AD7314">
      <w:pPr>
        <w:pStyle w:val="Heading4"/>
        <w:numPr>
          <w:ilvl w:val="0"/>
          <w:numId w:val="0"/>
        </w:numPr>
        <w:shd w:val="clear" w:color="auto" w:fill="FFFFFF"/>
        <w:spacing w:before="0" w:after="0" w:line="270" w:lineRule="atLeast"/>
        <w:rPr>
          <w:rFonts w:ascii="Georgia" w:eastAsia="Times New Roman" w:hAnsi="Georgia" w:cs="Times New Roman"/>
          <w:b w:val="0"/>
          <w:iCs w:val="0"/>
          <w:color w:val="333333"/>
          <w:sz w:val="21"/>
          <w:szCs w:val="21"/>
          <w:lang w:val="en-AU" w:eastAsia="en-AU"/>
        </w:rPr>
      </w:pPr>
      <w:r>
        <w:rPr>
          <w:rStyle w:val="CommentReference"/>
        </w:rPr>
        <w:annotationRef/>
      </w:r>
      <w:r w:rsidRPr="00AD7314">
        <w:rPr>
          <w:rFonts w:ascii="Georgia" w:eastAsia="Times New Roman" w:hAnsi="Georgia" w:cs="Times New Roman"/>
          <w:b w:val="0"/>
          <w:iCs w:val="0"/>
          <w:color w:val="333333"/>
          <w:sz w:val="21"/>
          <w:szCs w:val="21"/>
          <w:lang w:val="en-AU" w:eastAsia="en-AU"/>
        </w:rPr>
        <w:t>Toward DNA-based facial composites: Preliminary results and validation</w:t>
      </w:r>
    </w:p>
    <w:p w14:paraId="18C2F0F6" w14:textId="77777777" w:rsidR="00E113FF" w:rsidRPr="00AD7314" w:rsidRDefault="00E113FF" w:rsidP="00AD7314">
      <w:pPr>
        <w:shd w:val="clear" w:color="auto" w:fill="FFFFFF"/>
        <w:spacing w:before="0" w:after="0"/>
        <w:rPr>
          <w:rFonts w:ascii="Helvetica" w:eastAsia="Times New Roman" w:hAnsi="Helvetica" w:cs="Helvetica"/>
          <w:color w:val="333333"/>
          <w:sz w:val="18"/>
          <w:szCs w:val="18"/>
          <w:lang w:val="en-AU" w:eastAsia="en-AU"/>
        </w:rPr>
      </w:pPr>
      <w:proofErr w:type="spellStart"/>
      <w:r w:rsidRPr="00AD7314">
        <w:rPr>
          <w:rFonts w:ascii="Helvetica" w:eastAsia="Times New Roman" w:hAnsi="Helvetica" w:cs="Helvetica"/>
          <w:color w:val="333333"/>
          <w:sz w:val="18"/>
          <w:szCs w:val="18"/>
          <w:lang w:val="en-AU" w:eastAsia="en-AU"/>
        </w:rPr>
        <w:t>Claes</w:t>
      </w:r>
      <w:proofErr w:type="spellEnd"/>
      <w:r w:rsidRPr="00AD7314">
        <w:rPr>
          <w:rFonts w:ascii="Helvetica" w:eastAsia="Times New Roman" w:hAnsi="Helvetica" w:cs="Helvetica"/>
          <w:color w:val="333333"/>
          <w:sz w:val="18"/>
          <w:szCs w:val="18"/>
          <w:lang w:val="en-AU" w:eastAsia="en-AU"/>
        </w:rPr>
        <w:t>, Peter et al.</w:t>
      </w:r>
    </w:p>
    <w:p w14:paraId="09A2DB25" w14:textId="77777777" w:rsidR="00E113FF" w:rsidRPr="00AD7314" w:rsidRDefault="00E113FF" w:rsidP="00AD7314">
      <w:pPr>
        <w:shd w:val="clear" w:color="auto" w:fill="FFFFFF"/>
        <w:spacing w:before="0" w:after="0"/>
        <w:rPr>
          <w:rFonts w:ascii="Helvetica" w:eastAsia="Times New Roman" w:hAnsi="Helvetica" w:cs="Helvetica"/>
          <w:color w:val="333333"/>
          <w:sz w:val="18"/>
          <w:szCs w:val="18"/>
          <w:lang w:val="en-AU" w:eastAsia="en-AU"/>
        </w:rPr>
      </w:pPr>
      <w:r w:rsidRPr="00AD7314">
        <w:rPr>
          <w:rFonts w:ascii="Helvetica" w:eastAsia="Times New Roman" w:hAnsi="Helvetica" w:cs="Helvetica"/>
          <w:color w:val="333333"/>
          <w:sz w:val="18"/>
          <w:szCs w:val="18"/>
          <w:lang w:val="en-AU" w:eastAsia="en-AU"/>
        </w:rPr>
        <w:t xml:space="preserve">Forensic Science International: </w:t>
      </w:r>
      <w:proofErr w:type="gramStart"/>
      <w:r w:rsidRPr="00AD7314">
        <w:rPr>
          <w:rFonts w:ascii="Helvetica" w:eastAsia="Times New Roman" w:hAnsi="Helvetica" w:cs="Helvetica"/>
          <w:color w:val="333333"/>
          <w:sz w:val="18"/>
          <w:szCs w:val="18"/>
          <w:lang w:val="en-AU" w:eastAsia="en-AU"/>
        </w:rPr>
        <w:t>Genetics ,</w:t>
      </w:r>
      <w:proofErr w:type="gramEnd"/>
      <w:r w:rsidRPr="00AD7314">
        <w:rPr>
          <w:rFonts w:ascii="Helvetica" w:eastAsia="Times New Roman" w:hAnsi="Helvetica" w:cs="Helvetica"/>
          <w:color w:val="333333"/>
          <w:sz w:val="18"/>
          <w:szCs w:val="18"/>
          <w:lang w:val="en-AU" w:eastAsia="en-AU"/>
        </w:rPr>
        <w:t xml:space="preserve"> Volume 13 , 208 - 216</w:t>
      </w:r>
    </w:p>
    <w:p w14:paraId="1AEAFDB5" w14:textId="4413D628" w:rsidR="00E113FF" w:rsidRDefault="00E113FF">
      <w:pPr>
        <w:pStyle w:val="CommentText"/>
      </w:pPr>
    </w:p>
  </w:comment>
  <w:comment w:id="122" w:author="Harry Matthews" w:date="2018-06-01T10:07:00Z" w:initials="HM">
    <w:p w14:paraId="6A5866FD" w14:textId="5BC5A5C9" w:rsidR="00E113FF" w:rsidRDefault="00E113FF">
      <w:pPr>
        <w:pStyle w:val="CommentText"/>
        <w:rPr>
          <w:rFonts w:ascii="Segoe UI" w:hAnsi="Segoe UI" w:cs="Segoe UI"/>
          <w:sz w:val="18"/>
          <w:szCs w:val="18"/>
          <w:lang w:val="en-AU"/>
        </w:rPr>
      </w:pPr>
      <w:r>
        <w:rPr>
          <w:rStyle w:val="CommentReference"/>
        </w:rPr>
        <w:annotationRef/>
      </w:r>
      <w:r>
        <w:rPr>
          <w:rFonts w:ascii="Segoe UI" w:hAnsi="Segoe UI" w:cs="Segoe UI"/>
          <w:sz w:val="18"/>
          <w:szCs w:val="18"/>
          <w:lang w:val="en-AU"/>
        </w:rPr>
        <w:t>Matthews, H.</w:t>
      </w:r>
      <w:r>
        <w:rPr>
          <w:rFonts w:ascii="Segoe UI" w:hAnsi="Segoe UI" w:cs="Segoe UI"/>
          <w:i/>
          <w:iCs/>
          <w:sz w:val="18"/>
          <w:szCs w:val="18"/>
          <w:lang w:val="en-AU"/>
        </w:rPr>
        <w:t xml:space="preserve"> et al.</w:t>
      </w:r>
      <w:r>
        <w:rPr>
          <w:rFonts w:ascii="Segoe UI" w:hAnsi="Segoe UI" w:cs="Segoe UI"/>
          <w:sz w:val="18"/>
          <w:szCs w:val="18"/>
          <w:lang w:val="en-AU"/>
        </w:rPr>
        <w:t xml:space="preserve"> Estimating age and synthesising growth in children and adolescents using 3D facial prototypes. </w:t>
      </w:r>
      <w:r>
        <w:rPr>
          <w:rFonts w:ascii="Segoe UI" w:hAnsi="Segoe UI" w:cs="Segoe UI"/>
          <w:i/>
          <w:iCs/>
          <w:sz w:val="18"/>
          <w:szCs w:val="18"/>
          <w:lang w:val="en-AU"/>
        </w:rPr>
        <w:t>Forensic Sci. Int.</w:t>
      </w:r>
      <w:r>
        <w:rPr>
          <w:rFonts w:ascii="Segoe UI" w:hAnsi="Segoe UI" w:cs="Segoe UI"/>
          <w:sz w:val="18"/>
          <w:szCs w:val="18"/>
          <w:lang w:val="en-AU"/>
        </w:rPr>
        <w:t xml:space="preserve"> </w:t>
      </w:r>
      <w:r>
        <w:rPr>
          <w:rFonts w:ascii="Segoe UI" w:hAnsi="Segoe UI" w:cs="Segoe UI"/>
          <w:b/>
          <w:bCs/>
          <w:sz w:val="18"/>
          <w:szCs w:val="18"/>
          <w:lang w:val="en-AU"/>
        </w:rPr>
        <w:t>286</w:t>
      </w:r>
      <w:r>
        <w:rPr>
          <w:rFonts w:ascii="Segoe UI" w:hAnsi="Segoe UI" w:cs="Segoe UI"/>
          <w:sz w:val="18"/>
          <w:szCs w:val="18"/>
          <w:lang w:val="en-AU"/>
        </w:rPr>
        <w:t>, 61-69, (2018).</w:t>
      </w:r>
    </w:p>
    <w:p w14:paraId="36315AE5" w14:textId="77777777" w:rsidR="00E113FF" w:rsidRDefault="00E113FF">
      <w:pPr>
        <w:pStyle w:val="CommentText"/>
        <w:rPr>
          <w:rFonts w:ascii="Segoe UI" w:hAnsi="Segoe UI" w:cs="Segoe UI"/>
          <w:sz w:val="18"/>
          <w:szCs w:val="18"/>
          <w:lang w:val="en-AU"/>
        </w:rPr>
      </w:pPr>
    </w:p>
    <w:p w14:paraId="57DB3FA9" w14:textId="2EC3C8D5" w:rsidR="00E113FF" w:rsidRDefault="00E113FF">
      <w:pPr>
        <w:pStyle w:val="CommentText"/>
        <w:rPr>
          <w:rFonts w:ascii="Segoe UI" w:hAnsi="Segoe UI" w:cs="Segoe UI"/>
          <w:sz w:val="18"/>
          <w:szCs w:val="18"/>
          <w:lang w:val="en-AU"/>
        </w:rPr>
      </w:pPr>
      <w:proofErr w:type="spellStart"/>
      <w:r>
        <w:rPr>
          <w:rFonts w:ascii="Segoe UI" w:hAnsi="Segoe UI" w:cs="Segoe UI"/>
          <w:sz w:val="18"/>
          <w:szCs w:val="18"/>
          <w:lang w:val="en-AU"/>
        </w:rPr>
        <w:t>Imaizumi</w:t>
      </w:r>
      <w:proofErr w:type="spellEnd"/>
      <w:r>
        <w:rPr>
          <w:rFonts w:ascii="Segoe UI" w:hAnsi="Segoe UI" w:cs="Segoe UI"/>
          <w:sz w:val="18"/>
          <w:szCs w:val="18"/>
          <w:lang w:val="en-AU"/>
        </w:rPr>
        <w:t>, K.</w:t>
      </w:r>
      <w:r>
        <w:rPr>
          <w:rFonts w:ascii="Segoe UI" w:hAnsi="Segoe UI" w:cs="Segoe UI"/>
          <w:i/>
          <w:iCs/>
          <w:sz w:val="18"/>
          <w:szCs w:val="18"/>
          <w:lang w:val="en-AU"/>
        </w:rPr>
        <w:t xml:space="preserve"> et al.</w:t>
      </w:r>
      <w:r>
        <w:rPr>
          <w:rFonts w:ascii="Segoe UI" w:hAnsi="Segoe UI" w:cs="Segoe UI"/>
          <w:sz w:val="18"/>
          <w:szCs w:val="18"/>
          <w:lang w:val="en-AU"/>
        </w:rPr>
        <w:t xml:space="preserve"> Three-dimensional analyses of aging-induced alterations in facial shape: A longitudinal study of 171 Japanese males. </w:t>
      </w:r>
      <w:r>
        <w:rPr>
          <w:rFonts w:ascii="Segoe UI" w:hAnsi="Segoe UI" w:cs="Segoe UI"/>
          <w:i/>
          <w:iCs/>
          <w:sz w:val="18"/>
          <w:szCs w:val="18"/>
          <w:lang w:val="en-AU"/>
        </w:rPr>
        <w:t>Int. J. Legal Med.</w:t>
      </w:r>
      <w:r>
        <w:rPr>
          <w:rFonts w:ascii="Segoe UI" w:hAnsi="Segoe UI" w:cs="Segoe UI"/>
          <w:sz w:val="18"/>
          <w:szCs w:val="18"/>
          <w:lang w:val="en-AU"/>
        </w:rPr>
        <w:t xml:space="preserve"> </w:t>
      </w:r>
      <w:r>
        <w:rPr>
          <w:rFonts w:ascii="Segoe UI" w:hAnsi="Segoe UI" w:cs="Segoe UI"/>
          <w:b/>
          <w:bCs/>
          <w:sz w:val="18"/>
          <w:szCs w:val="18"/>
          <w:lang w:val="en-AU"/>
        </w:rPr>
        <w:t>129</w:t>
      </w:r>
      <w:r>
        <w:rPr>
          <w:rFonts w:ascii="Segoe UI" w:hAnsi="Segoe UI" w:cs="Segoe UI"/>
          <w:sz w:val="18"/>
          <w:szCs w:val="18"/>
          <w:lang w:val="en-AU"/>
        </w:rPr>
        <w:t>, 385-393, (2015).</w:t>
      </w:r>
    </w:p>
    <w:p w14:paraId="25114F5B" w14:textId="77777777" w:rsidR="00E113FF" w:rsidRDefault="00E113FF">
      <w:pPr>
        <w:pStyle w:val="CommentText"/>
        <w:rPr>
          <w:rFonts w:ascii="Segoe UI" w:hAnsi="Segoe UI" w:cs="Segoe UI"/>
          <w:sz w:val="18"/>
          <w:szCs w:val="18"/>
          <w:lang w:val="en-AU"/>
        </w:rPr>
      </w:pPr>
    </w:p>
    <w:p w14:paraId="5FAC6A77" w14:textId="77777777" w:rsidR="00E113FF" w:rsidRDefault="00E113FF">
      <w:pPr>
        <w:pStyle w:val="CommentText"/>
      </w:pPr>
    </w:p>
  </w:comment>
  <w:comment w:id="126" w:author="Harry Matthews" w:date="2018-06-01T10:07:00Z" w:initials="HM">
    <w:p w14:paraId="34CCA667" w14:textId="6FB82759" w:rsidR="00E113FF" w:rsidRDefault="00E113FF">
      <w:pPr>
        <w:pStyle w:val="CommentText"/>
      </w:pPr>
      <w:r>
        <w:rPr>
          <w:rStyle w:val="CommentReference"/>
        </w:rPr>
        <w:annotationRef/>
      </w:r>
      <w:proofErr w:type="spellStart"/>
      <w:r>
        <w:rPr>
          <w:rFonts w:ascii="Segoe UI" w:hAnsi="Segoe UI" w:cs="Segoe UI"/>
          <w:sz w:val="18"/>
          <w:szCs w:val="18"/>
          <w:lang w:val="en-AU"/>
        </w:rPr>
        <w:t>Blanz</w:t>
      </w:r>
      <w:proofErr w:type="spellEnd"/>
      <w:r>
        <w:rPr>
          <w:rFonts w:ascii="Segoe UI" w:hAnsi="Segoe UI" w:cs="Segoe UI"/>
          <w:sz w:val="18"/>
          <w:szCs w:val="18"/>
          <w:lang w:val="en-AU"/>
        </w:rPr>
        <w:t xml:space="preserve">, V. &amp; Vetter, T. A Morphable model for the synthesis of 3D faces in </w:t>
      </w:r>
      <w:r>
        <w:rPr>
          <w:rFonts w:ascii="Segoe UI" w:hAnsi="Segoe UI" w:cs="Segoe UI"/>
          <w:i/>
          <w:iCs/>
          <w:sz w:val="18"/>
          <w:szCs w:val="18"/>
          <w:lang w:val="en-AU"/>
        </w:rPr>
        <w:t>Proceedings of the 26th Annual Conference on Computer Graphics and Interactive Techniques.</w:t>
      </w:r>
      <w:r>
        <w:rPr>
          <w:rFonts w:ascii="Segoe UI" w:hAnsi="Segoe UI" w:cs="Segoe UI"/>
          <w:sz w:val="18"/>
          <w:szCs w:val="18"/>
          <w:lang w:val="en-AU"/>
        </w:rPr>
        <w:t xml:space="preserve">  187-194 (ACM Press).</w:t>
      </w:r>
    </w:p>
  </w:comment>
  <w:comment w:id="145" w:author="Harry Matthews" w:date="2018-06-01T10:44:00Z" w:initials="HM">
    <w:p w14:paraId="4FE6F310" w14:textId="77777777" w:rsidR="00E113FF" w:rsidRDefault="00E113FF" w:rsidP="00D71BA4">
      <w:pPr>
        <w:pStyle w:val="CommentText"/>
        <w:rPr>
          <w:rFonts w:ascii="Segoe UI" w:hAnsi="Segoe UI" w:cs="Segoe UI"/>
          <w:sz w:val="18"/>
          <w:szCs w:val="18"/>
          <w:lang w:val="en-AU"/>
        </w:rPr>
      </w:pPr>
      <w:r>
        <w:rPr>
          <w:rStyle w:val="CommentReference"/>
        </w:rPr>
        <w:annotationRef/>
      </w:r>
      <w:r>
        <w:rPr>
          <w:rFonts w:ascii="Segoe UI" w:hAnsi="Segoe UI" w:cs="Segoe UI"/>
          <w:sz w:val="18"/>
          <w:szCs w:val="18"/>
          <w:lang w:val="en-AU"/>
        </w:rPr>
        <w:t xml:space="preserve">Wei, R., </w:t>
      </w:r>
      <w:proofErr w:type="spellStart"/>
      <w:r>
        <w:rPr>
          <w:rFonts w:ascii="Segoe UI" w:hAnsi="Segoe UI" w:cs="Segoe UI"/>
          <w:sz w:val="18"/>
          <w:szCs w:val="18"/>
          <w:lang w:val="en-AU"/>
        </w:rPr>
        <w:t>Claes</w:t>
      </w:r>
      <w:proofErr w:type="spellEnd"/>
      <w:r>
        <w:rPr>
          <w:rFonts w:ascii="Segoe UI" w:hAnsi="Segoe UI" w:cs="Segoe UI"/>
          <w:sz w:val="18"/>
          <w:szCs w:val="18"/>
          <w:lang w:val="en-AU"/>
        </w:rPr>
        <w:t xml:space="preserve">, P., Walters, M., </w:t>
      </w:r>
      <w:proofErr w:type="spellStart"/>
      <w:r>
        <w:rPr>
          <w:rFonts w:ascii="Segoe UI" w:hAnsi="Segoe UI" w:cs="Segoe UI"/>
          <w:sz w:val="18"/>
          <w:szCs w:val="18"/>
          <w:lang w:val="en-AU"/>
        </w:rPr>
        <w:t>Wholley</w:t>
      </w:r>
      <w:proofErr w:type="spellEnd"/>
      <w:r>
        <w:rPr>
          <w:rFonts w:ascii="Segoe UI" w:hAnsi="Segoe UI" w:cs="Segoe UI"/>
          <w:sz w:val="18"/>
          <w:szCs w:val="18"/>
          <w:lang w:val="en-AU"/>
        </w:rPr>
        <w:t xml:space="preserve">, C. &amp; Clement, J. Augmentation of linear facial anthropometrics through modern morphometrics: a facial convexity example. </w:t>
      </w:r>
      <w:r>
        <w:rPr>
          <w:rFonts w:ascii="Segoe UI" w:hAnsi="Segoe UI" w:cs="Segoe UI"/>
          <w:i/>
          <w:iCs/>
          <w:sz w:val="18"/>
          <w:szCs w:val="18"/>
          <w:lang w:val="en-AU"/>
        </w:rPr>
        <w:t>Aust. Dent. J.</w:t>
      </w:r>
      <w:r>
        <w:rPr>
          <w:rFonts w:ascii="Segoe UI" w:hAnsi="Segoe UI" w:cs="Segoe UI"/>
          <w:sz w:val="18"/>
          <w:szCs w:val="18"/>
          <w:lang w:val="en-AU"/>
        </w:rPr>
        <w:t xml:space="preserve"> </w:t>
      </w:r>
      <w:r>
        <w:rPr>
          <w:rFonts w:ascii="Segoe UI" w:hAnsi="Segoe UI" w:cs="Segoe UI"/>
          <w:b/>
          <w:bCs/>
          <w:sz w:val="18"/>
          <w:szCs w:val="18"/>
          <w:lang w:val="en-AU"/>
        </w:rPr>
        <w:t>56</w:t>
      </w:r>
      <w:r>
        <w:rPr>
          <w:rFonts w:ascii="Segoe UI" w:hAnsi="Segoe UI" w:cs="Segoe UI"/>
          <w:sz w:val="18"/>
          <w:szCs w:val="18"/>
          <w:lang w:val="en-AU"/>
        </w:rPr>
        <w:t>, 141-147, (2011).</w:t>
      </w:r>
    </w:p>
    <w:p w14:paraId="6A077A36" w14:textId="77777777" w:rsidR="00E113FF" w:rsidRDefault="00E113FF" w:rsidP="00D71BA4">
      <w:pPr>
        <w:pStyle w:val="CommentText"/>
        <w:rPr>
          <w:rFonts w:ascii="Segoe UI" w:hAnsi="Segoe UI" w:cs="Segoe UI"/>
          <w:sz w:val="18"/>
          <w:szCs w:val="18"/>
          <w:lang w:val="en-AU"/>
        </w:rPr>
      </w:pPr>
    </w:p>
    <w:p w14:paraId="3BE85BCF" w14:textId="77777777" w:rsidR="00E113FF" w:rsidRDefault="00E113FF" w:rsidP="00D71BA4">
      <w:pPr>
        <w:pStyle w:val="CommentText"/>
        <w:rPr>
          <w:rFonts w:ascii="Segoe UI" w:hAnsi="Segoe UI" w:cs="Segoe UI"/>
          <w:sz w:val="18"/>
          <w:szCs w:val="18"/>
          <w:lang w:val="en-AU"/>
        </w:rPr>
      </w:pPr>
      <w:r>
        <w:rPr>
          <w:rFonts w:ascii="Segoe UI" w:hAnsi="Segoe UI" w:cs="Segoe UI"/>
          <w:sz w:val="18"/>
          <w:szCs w:val="18"/>
          <w:lang w:val="en-AU"/>
        </w:rPr>
        <w:t>This was also done in the BRIM paper:</w:t>
      </w:r>
    </w:p>
    <w:p w14:paraId="5C16E725" w14:textId="77777777" w:rsidR="00E113FF" w:rsidRDefault="00E113FF" w:rsidP="00D71BA4">
      <w:pPr>
        <w:pStyle w:val="CommentText"/>
        <w:rPr>
          <w:rFonts w:ascii="Segoe UI" w:hAnsi="Segoe UI" w:cs="Segoe UI"/>
          <w:sz w:val="18"/>
          <w:szCs w:val="18"/>
          <w:lang w:val="en-AU"/>
        </w:rPr>
      </w:pPr>
    </w:p>
    <w:p w14:paraId="75AE5333" w14:textId="77777777" w:rsidR="00E113FF" w:rsidRDefault="00E113FF" w:rsidP="00D71BA4">
      <w:pPr>
        <w:autoSpaceDE w:val="0"/>
        <w:autoSpaceDN w:val="0"/>
        <w:adjustRightInd w:val="0"/>
        <w:spacing w:before="0" w:after="0"/>
        <w:ind w:left="720" w:hanging="720"/>
        <w:rPr>
          <w:rFonts w:ascii="Segoe UI" w:hAnsi="Segoe UI" w:cs="Segoe UI"/>
          <w:sz w:val="18"/>
          <w:szCs w:val="18"/>
          <w:lang w:val="en-AU"/>
        </w:rPr>
      </w:pPr>
      <w:proofErr w:type="spellStart"/>
      <w:r>
        <w:rPr>
          <w:rFonts w:ascii="Segoe UI" w:hAnsi="Segoe UI" w:cs="Segoe UI"/>
          <w:sz w:val="18"/>
          <w:szCs w:val="18"/>
          <w:lang w:val="en-AU"/>
        </w:rPr>
        <w:t>Claes</w:t>
      </w:r>
      <w:proofErr w:type="spellEnd"/>
      <w:r>
        <w:rPr>
          <w:rFonts w:ascii="Segoe UI" w:hAnsi="Segoe UI" w:cs="Segoe UI"/>
          <w:sz w:val="18"/>
          <w:szCs w:val="18"/>
          <w:lang w:val="en-AU"/>
        </w:rPr>
        <w:t>, P.</w:t>
      </w:r>
      <w:r>
        <w:rPr>
          <w:rFonts w:ascii="Segoe UI" w:hAnsi="Segoe UI" w:cs="Segoe UI"/>
          <w:i/>
          <w:iCs/>
          <w:sz w:val="18"/>
          <w:szCs w:val="18"/>
          <w:lang w:val="en-AU"/>
        </w:rPr>
        <w:t xml:space="preserve"> et al.</w:t>
      </w:r>
      <w:r>
        <w:rPr>
          <w:rFonts w:ascii="Segoe UI" w:hAnsi="Segoe UI" w:cs="Segoe UI"/>
          <w:sz w:val="18"/>
          <w:szCs w:val="18"/>
          <w:lang w:val="en-AU"/>
        </w:rPr>
        <w:t xml:space="preserve"> Modelling 3D facial shape from DNA. </w:t>
      </w:r>
      <w:proofErr w:type="spellStart"/>
      <w:r>
        <w:rPr>
          <w:rFonts w:ascii="Segoe UI" w:hAnsi="Segoe UI" w:cs="Segoe UI"/>
          <w:i/>
          <w:iCs/>
          <w:sz w:val="18"/>
          <w:szCs w:val="18"/>
          <w:lang w:val="en-AU"/>
        </w:rPr>
        <w:t>PLoS</w:t>
      </w:r>
      <w:proofErr w:type="spellEnd"/>
      <w:r>
        <w:rPr>
          <w:rFonts w:ascii="Segoe UI" w:hAnsi="Segoe UI" w:cs="Segoe UI"/>
          <w:i/>
          <w:iCs/>
          <w:sz w:val="18"/>
          <w:szCs w:val="18"/>
          <w:lang w:val="en-AU"/>
        </w:rPr>
        <w:t xml:space="preserve"> Genet.</w:t>
      </w:r>
      <w:r>
        <w:rPr>
          <w:rFonts w:ascii="Segoe UI" w:hAnsi="Segoe UI" w:cs="Segoe UI"/>
          <w:sz w:val="18"/>
          <w:szCs w:val="18"/>
          <w:lang w:val="en-AU"/>
        </w:rPr>
        <w:t xml:space="preserve"> </w:t>
      </w:r>
      <w:r>
        <w:rPr>
          <w:rFonts w:ascii="Segoe UI" w:hAnsi="Segoe UI" w:cs="Segoe UI"/>
          <w:b/>
          <w:bCs/>
          <w:sz w:val="18"/>
          <w:szCs w:val="18"/>
          <w:lang w:val="en-AU"/>
        </w:rPr>
        <w:t>10</w:t>
      </w:r>
      <w:r>
        <w:rPr>
          <w:rFonts w:ascii="Segoe UI" w:hAnsi="Segoe UI" w:cs="Segoe UI"/>
          <w:sz w:val="18"/>
          <w:szCs w:val="18"/>
          <w:lang w:val="en-AU"/>
        </w:rPr>
        <w:t>, (2014).</w:t>
      </w:r>
    </w:p>
    <w:p w14:paraId="3BBAC6C9" w14:textId="77777777" w:rsidR="00E113FF" w:rsidRDefault="00E113FF" w:rsidP="00D71BA4">
      <w:pPr>
        <w:pStyle w:val="CommentText"/>
        <w:rPr>
          <w:rFonts w:ascii="Segoe UI" w:hAnsi="Segoe UI" w:cs="Segoe UI"/>
          <w:sz w:val="18"/>
          <w:szCs w:val="18"/>
          <w:lang w:val="en-AU"/>
        </w:rPr>
      </w:pPr>
    </w:p>
    <w:p w14:paraId="0768DF38" w14:textId="77777777" w:rsidR="00E113FF" w:rsidRDefault="00E113FF" w:rsidP="00D71BA4">
      <w:pPr>
        <w:pStyle w:val="CommentText"/>
      </w:pPr>
    </w:p>
    <w:p w14:paraId="6D55E6DC" w14:textId="1386653C" w:rsidR="00E113FF" w:rsidRDefault="00E113FF">
      <w:pPr>
        <w:pStyle w:val="CommentText"/>
      </w:pPr>
    </w:p>
  </w:comment>
  <w:comment w:id="176" w:author="Harry Matthews" w:date="2018-06-01T08:49:00Z" w:initials="HM">
    <w:p w14:paraId="5638AC32" w14:textId="2A2DD343" w:rsidR="00E113FF" w:rsidRDefault="00E113FF">
      <w:pPr>
        <w:pStyle w:val="CommentText"/>
      </w:pPr>
      <w:r>
        <w:rPr>
          <w:rStyle w:val="CommentReference"/>
        </w:rPr>
        <w:annotationRef/>
      </w:r>
      <w:r>
        <w:t>This was how I was thinking about in my thesis, but is this the point here?</w:t>
      </w:r>
    </w:p>
  </w:comment>
  <w:comment w:id="201" w:author="Julie White" w:date="2018-05-31T22:42:00Z" w:initials="JW">
    <w:p w14:paraId="4D762293" w14:textId="6B2AA630" w:rsidR="00E113FF" w:rsidRDefault="00E113FF">
      <w:pPr>
        <w:pStyle w:val="CommentText"/>
      </w:pPr>
      <w:r>
        <w:rPr>
          <w:rStyle w:val="CommentReference"/>
        </w:rPr>
        <w:annotationRef/>
      </w:r>
      <w:r>
        <w:rPr>
          <w:color w:val="000000"/>
        </w:rPr>
        <w:t xml:space="preserve">appropriate to cite </w:t>
      </w:r>
      <w:proofErr w:type="spellStart"/>
      <w:r>
        <w:rPr>
          <w:color w:val="000000"/>
        </w:rPr>
        <w:t>Snyders</w:t>
      </w:r>
      <w:proofErr w:type="spellEnd"/>
      <w:r>
        <w:rPr>
          <w:color w:val="000000"/>
        </w:rPr>
        <w:t xml:space="preserve"> et al. 2014 and </w:t>
      </w:r>
      <w:proofErr w:type="spellStart"/>
      <w:r>
        <w:rPr>
          <w:color w:val="000000"/>
        </w:rPr>
        <w:t>Claes</w:t>
      </w:r>
      <w:proofErr w:type="spellEnd"/>
      <w:r>
        <w:rPr>
          <w:color w:val="000000"/>
        </w:rPr>
        <w:t xml:space="preserve"> et al. 2012?</w:t>
      </w:r>
    </w:p>
  </w:comment>
  <w:comment w:id="202" w:author="Julie White" w:date="2018-05-31T22:40:00Z" w:initials="JW">
    <w:p w14:paraId="34141E91" w14:textId="23FA0D95" w:rsidR="00E113FF" w:rsidRDefault="00E113FF">
      <w:pPr>
        <w:pStyle w:val="CommentText"/>
      </w:pPr>
      <w:r>
        <w:rPr>
          <w:rStyle w:val="CommentReference"/>
        </w:rPr>
        <w:annotationRef/>
      </w:r>
      <w:r>
        <w:t xml:space="preserve">Is there a non-computer scientists analogue/terminology for this? </w:t>
      </w:r>
    </w:p>
  </w:comment>
  <w:comment w:id="203" w:author="Harry Matthews" w:date="2018-06-01T10:51:00Z" w:initials="HM">
    <w:p w14:paraId="75612FA7" w14:textId="53FF2343" w:rsidR="00E113FF" w:rsidRDefault="00E113FF">
      <w:pPr>
        <w:pStyle w:val="CommentText"/>
      </w:pPr>
      <w:r>
        <w:rPr>
          <w:rStyle w:val="CommentReference"/>
        </w:rPr>
        <w:annotationRef/>
      </w:r>
      <w:r>
        <w:t xml:space="preserve">Best to consult the guidelines of the journal, but where I come from you would always do this with an M. </w:t>
      </w:r>
    </w:p>
    <w:p w14:paraId="2C245513" w14:textId="77777777" w:rsidR="00E113FF" w:rsidRDefault="00E113FF">
      <w:pPr>
        <w:pStyle w:val="CommentText"/>
      </w:pPr>
    </w:p>
    <w:p w14:paraId="6A9FBAED" w14:textId="31A2B633" w:rsidR="00E113FF" w:rsidRDefault="00E113FF">
      <w:pPr>
        <w:pStyle w:val="CommentText"/>
      </w:pPr>
      <w:hyperlink r:id="rId1" w:history="1">
        <w:r w:rsidRPr="00D21802">
          <w:rPr>
            <w:rStyle w:val="Hyperlink"/>
          </w:rPr>
          <w:t>https://my.ilstu.edu/~jhkahn/</w:t>
        </w:r>
        <w:r w:rsidRPr="00D21802">
          <w:rPr>
            <w:rStyle w:val="Hyperlink"/>
          </w:rPr>
          <w:t>a</w:t>
        </w:r>
        <w:r w:rsidRPr="00D21802">
          <w:rPr>
            <w:rStyle w:val="Hyperlink"/>
          </w:rPr>
          <w:t>pastats.html</w:t>
        </w:r>
      </w:hyperlink>
    </w:p>
    <w:p w14:paraId="686095BF" w14:textId="77777777" w:rsidR="00E113FF" w:rsidRDefault="00E113FF">
      <w:pPr>
        <w:pStyle w:val="CommentText"/>
      </w:pPr>
    </w:p>
    <w:p w14:paraId="45C2C743" w14:textId="70DAF8EE" w:rsidR="00E113FF" w:rsidRDefault="00E113FF">
      <w:pPr>
        <w:pStyle w:val="CommentText"/>
      </w:pPr>
      <w:r>
        <w:t xml:space="preserve">The reason for not using </w:t>
      </w:r>
      <w:proofErr w:type="spellStart"/>
      <w:r>
        <w:t>xbar</w:t>
      </w:r>
      <w:proofErr w:type="spellEnd"/>
      <w:r>
        <w:t xml:space="preserve"> is that it indicates “mean of x”. And x has not been defined.</w:t>
      </w:r>
    </w:p>
  </w:comment>
  <w:comment w:id="204" w:author="Harry Matthews" w:date="2018-06-01T11:07:00Z" w:initials="HM">
    <w:p w14:paraId="76742979" w14:textId="6167F58D" w:rsidR="00E113FF" w:rsidRDefault="00E113FF">
      <w:pPr>
        <w:pStyle w:val="CommentText"/>
      </w:pPr>
      <w:r>
        <w:rPr>
          <w:rStyle w:val="CommentReference"/>
        </w:rPr>
        <w:annotationRef/>
      </w:r>
    </w:p>
  </w:comment>
  <w:comment w:id="205" w:author="Harry Matthews" w:date="2018-06-01T10:55:00Z" w:initials="HM">
    <w:p w14:paraId="65357C62" w14:textId="14D829D4" w:rsidR="00E113FF" w:rsidRDefault="00E113FF">
      <w:pPr>
        <w:pStyle w:val="CommentText"/>
      </w:pPr>
      <w:r>
        <w:rPr>
          <w:rStyle w:val="CommentReference"/>
        </w:rPr>
        <w:annotationRef/>
      </w:r>
      <w:r>
        <w:t xml:space="preserve">‘Project’ is not a good word here. In geometry this is finding the spatially closest point on an object or line from a point which is I </w:t>
      </w:r>
      <w:bookmarkStart w:id="206" w:name="_GoBack"/>
      <w:bookmarkEnd w:id="206"/>
      <w:r>
        <w:t xml:space="preserve">don’t think what you mean. See below comment about defining a term for the mapping via barycentric co-ordinates operation. </w:t>
      </w:r>
    </w:p>
  </w:comment>
  <w:comment w:id="207" w:author="Harry Matthews" w:date="2018-06-01T10:58:00Z" w:initials="HM">
    <w:p w14:paraId="36E7765F" w14:textId="68B4FD7D" w:rsidR="00E113FF" w:rsidRDefault="00E113FF">
      <w:pPr>
        <w:pStyle w:val="CommentText"/>
      </w:pPr>
      <w:r>
        <w:rPr>
          <w:rStyle w:val="CommentReference"/>
        </w:rPr>
        <w:annotationRef/>
      </w:r>
    </w:p>
  </w:comment>
  <w:comment w:id="208" w:author="Harry Matthews" w:date="2018-06-01T10:59:00Z" w:initials="HM">
    <w:p w14:paraId="74A312A3" w14:textId="77777777" w:rsidR="00E113FF" w:rsidRDefault="00E113FF" w:rsidP="006127C9">
      <w:pPr>
        <w:pStyle w:val="CommentText"/>
      </w:pPr>
      <w:r>
        <w:rPr>
          <w:rStyle w:val="CommentReference"/>
        </w:rPr>
        <w:annotationRef/>
      </w:r>
      <w:r>
        <w:t>To be sure I understand:</w:t>
      </w:r>
    </w:p>
    <w:p w14:paraId="4A41029B" w14:textId="77777777" w:rsidR="00E113FF" w:rsidRDefault="00E113FF" w:rsidP="006127C9">
      <w:pPr>
        <w:pStyle w:val="CommentText"/>
      </w:pPr>
      <w:r>
        <w:t xml:space="preserve"> Each image was mapped, the landmarks coded in barycentric co-ordinates of whatever triangle they are on, then transferred to the AM? by reconstructing the locations from barycentric co-ordinates.</w:t>
      </w:r>
    </w:p>
    <w:p w14:paraId="3B0DD617" w14:textId="77777777" w:rsidR="00E113FF" w:rsidRDefault="00E113FF" w:rsidP="006127C9">
      <w:pPr>
        <w:pStyle w:val="CommentText"/>
      </w:pPr>
    </w:p>
    <w:p w14:paraId="1F257F36" w14:textId="016F5D9F" w:rsidR="00E113FF" w:rsidRDefault="00E113FF" w:rsidP="006127C9">
      <w:pPr>
        <w:pStyle w:val="CommentText"/>
      </w:pPr>
      <w:r>
        <w:t xml:space="preserve">Maybe have a section just for explaining this operation and define a term for it (e.g. anatomical landmark mapping) </w:t>
      </w:r>
      <w:proofErr w:type="spellStart"/>
      <w:r>
        <w:t>thta</w:t>
      </w:r>
      <w:proofErr w:type="spellEnd"/>
      <w:r>
        <w:t xml:space="preserve"> you can then refer to whenever you use it. </w:t>
      </w:r>
    </w:p>
  </w:comment>
  <w:comment w:id="209" w:author="Harry Matthews" w:date="2018-06-01T11:07:00Z" w:initials="HM">
    <w:p w14:paraId="61DEA00E" w14:textId="3A9BD102" w:rsidR="00E113FF" w:rsidRDefault="00E113FF">
      <w:pPr>
        <w:pStyle w:val="CommentText"/>
      </w:pPr>
      <w:r>
        <w:rPr>
          <w:rStyle w:val="CommentReference"/>
        </w:rPr>
        <w:annotationRef/>
      </w:r>
      <w:r>
        <w:t xml:space="preserve">Again, I think ‘project’ is confusing here.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990EF4E" w15:done="1"/>
  <w15:commentEx w15:paraId="6B36D27C" w15:done="1"/>
  <w15:commentEx w15:paraId="035A4B21" w15:done="1"/>
  <w15:commentEx w15:paraId="18CC233A" w15:done="1"/>
  <w15:commentEx w15:paraId="1BBBF091" w15:done="1"/>
  <w15:commentEx w15:paraId="0B9787C1" w15:done="1"/>
  <w15:commentEx w15:paraId="61E6926F" w15:done="1"/>
  <w15:commentEx w15:paraId="596AFEC8" w15:done="1"/>
  <w15:commentEx w15:paraId="566A47CB" w15:done="1"/>
  <w15:commentEx w15:paraId="7EA570B3" w15:done="1"/>
  <w15:commentEx w15:paraId="7861AC08" w15:done="1"/>
  <w15:commentEx w15:paraId="0C336B26" w15:done="0"/>
  <w15:commentEx w15:paraId="1AEAFDB5" w15:done="1"/>
  <w15:commentEx w15:paraId="5FAC6A77" w15:done="1"/>
  <w15:commentEx w15:paraId="34CCA667" w15:done="1"/>
  <w15:commentEx w15:paraId="6D55E6DC" w15:done="1"/>
  <w15:commentEx w15:paraId="5638AC32" w15:done="0"/>
  <w15:commentEx w15:paraId="4D762293" w15:done="0"/>
  <w15:commentEx w15:paraId="34141E91" w15:done="0"/>
  <w15:commentEx w15:paraId="45C2C743" w15:done="1"/>
  <w15:commentEx w15:paraId="76742979" w15:done="0"/>
  <w15:commentEx w15:paraId="65357C62" w15:done="0"/>
  <w15:commentEx w15:paraId="36E7765F" w15:done="0"/>
  <w15:commentEx w15:paraId="1F257F36" w15:done="0"/>
  <w15:commentEx w15:paraId="61DEA00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990EF4E" w16cid:durableId="1EBB8D05"/>
  <w16cid:commentId w16cid:paraId="6B36D27C" w16cid:durableId="1EBB8D06"/>
  <w16cid:commentId w16cid:paraId="035A4B21" w16cid:durableId="1EBB8D07"/>
  <w16cid:commentId w16cid:paraId="18CC233A" w16cid:durableId="1EBB8D08"/>
  <w16cid:commentId w16cid:paraId="1BBBF091" w16cid:durableId="1EBB8D09"/>
  <w16cid:commentId w16cid:paraId="0B9787C1" w16cid:durableId="1EBB8D0A"/>
  <w16cid:commentId w16cid:paraId="61E6926F" w16cid:durableId="1EBB8D0B"/>
  <w16cid:commentId w16cid:paraId="596AFEC8" w16cid:durableId="1EBB8D0C"/>
  <w16cid:commentId w16cid:paraId="566A47CB" w16cid:durableId="1EBB8D0D"/>
  <w16cid:commentId w16cid:paraId="7EA570B3" w16cid:durableId="1EBB8D0E"/>
  <w16cid:commentId w16cid:paraId="7861AC08" w16cid:durableId="1EBB8D0F"/>
  <w16cid:commentId w16cid:paraId="0C336B26" w16cid:durableId="1EBB8D10"/>
  <w16cid:commentId w16cid:paraId="1AEAFDB5" w16cid:durableId="1EBB8D11"/>
  <w16cid:commentId w16cid:paraId="5FAC6A77" w16cid:durableId="1EBB8D12"/>
  <w16cid:commentId w16cid:paraId="34CCA667" w16cid:durableId="1EBB8D13"/>
  <w16cid:commentId w16cid:paraId="6D55E6DC" w16cid:durableId="1EBB8D14"/>
  <w16cid:commentId w16cid:paraId="5638AC32" w16cid:durableId="1EBB8D15"/>
  <w16cid:commentId w16cid:paraId="4D762293" w16cid:durableId="1EBAF8CA"/>
  <w16cid:commentId w16cid:paraId="34141E91" w16cid:durableId="1EBAF86C"/>
  <w16cid:commentId w16cid:paraId="45C2C743" w16cid:durableId="1EBB8D18"/>
  <w16cid:commentId w16cid:paraId="76742979" w16cid:durableId="1EBB8D19"/>
  <w16cid:commentId w16cid:paraId="65357C62" w16cid:durableId="1EBB8D1A"/>
  <w16cid:commentId w16cid:paraId="36E7765F" w16cid:durableId="1EBB8D1B"/>
  <w16cid:commentId w16cid:paraId="1F257F36" w16cid:durableId="1EBB8D1C"/>
  <w16cid:commentId w16cid:paraId="61DEA00E" w16cid:durableId="1EBB8D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3729FE" w14:textId="77777777" w:rsidR="00C22477" w:rsidRDefault="00C22477" w:rsidP="00117666">
      <w:pPr>
        <w:spacing w:after="0"/>
      </w:pPr>
      <w:r>
        <w:separator/>
      </w:r>
    </w:p>
  </w:endnote>
  <w:endnote w:type="continuationSeparator" w:id="0">
    <w:p w14:paraId="0F434962" w14:textId="77777777" w:rsidR="00C22477" w:rsidRDefault="00C22477" w:rsidP="001176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altName w:val="Calibri"/>
    <w:panose1 w:val="020B0604020202020204"/>
    <w:charset w:val="00"/>
    <w:family w:val="swiss"/>
    <w:pitch w:val="variable"/>
    <w:sig w:usb0="E10022FF" w:usb1="C000E47F" w:usb2="00000029" w:usb3="00000000" w:csb0="000001DF" w:csb1="00000000"/>
  </w:font>
  <w:font w:name="Georgia">
    <w:panose1 w:val="02040502050405020303"/>
    <w:charset w:val="00"/>
    <w:family w:val="roman"/>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8E52EE" w14:textId="77777777" w:rsidR="00E113FF" w:rsidRPr="00577C4C" w:rsidRDefault="00E113FF">
    <w:pPr>
      <w:pStyle w:val="Footer"/>
      <w:rPr>
        <w:color w:val="C00000"/>
        <w:szCs w:val="24"/>
      </w:rPr>
    </w:pPr>
    <w:r>
      <w:rPr>
        <w:noProof/>
        <w:lang w:val="en-AU" w:eastAsia="en-AU"/>
      </w:rPr>
      <mc:AlternateContent>
        <mc:Choice Requires="wps">
          <w:drawing>
            <wp:anchor distT="0" distB="0" distL="114300" distR="114300" simplePos="0" relativeHeight="251665408" behindDoc="0" locked="0" layoutInCell="1" allowOverlap="1" wp14:anchorId="020112E7" wp14:editId="7E3ED1CD">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6F0047EF" w14:textId="77777777" w:rsidR="00E113FF" w:rsidRPr="00577C4C" w:rsidRDefault="00E113FF">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515827">
                            <w:rPr>
                              <w:noProof/>
                              <w:color w:val="000000" w:themeColor="text1"/>
                              <w:sz w:val="22"/>
                              <w:szCs w:val="40"/>
                            </w:rPr>
                            <w:t>14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20112E7" id="_x0000_t202" coordsize="21600,21600" o:spt="202" path="m,l,21600r21600,l21600,xe">
              <v:stroke joinstyle="miter"/>
              <v:path gradientshapeok="t" o:connecttype="rect"/>
            </v:shapetype>
            <v:shape id="Text Box 1" o:spid="_x0000_s1026"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" filled="f" stroked="f" strokeweight=".5pt">
              <v:textbox style="mso-fit-shape-to-text:t">
                <w:txbxContent>
                  <w:p w14:paraId="6F0047EF" w14:textId="77777777" w:rsidR="008E3147" w:rsidRPr="00577C4C" w:rsidRDefault="008E3147">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515827" w:rsidRPr="00515827">
                      <w:rPr>
                        <w:noProof/>
                        <w:color w:val="000000" w:themeColor="text1"/>
                        <w:sz w:val="22"/>
                        <w:szCs w:val="40"/>
                      </w:rPr>
                      <w:t>14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EBE275" w14:textId="77777777" w:rsidR="00E113FF" w:rsidRPr="00577C4C" w:rsidRDefault="00E113FF">
    <w:pPr>
      <w:pStyle w:val="Footer"/>
      <w:rPr>
        <w:b/>
        <w:sz w:val="20"/>
        <w:szCs w:val="24"/>
      </w:rPr>
    </w:pPr>
    <w:r>
      <w:rPr>
        <w:noProof/>
        <w:lang w:val="en-AU" w:eastAsia="en-AU"/>
      </w:rPr>
      <mc:AlternateContent>
        <mc:Choice Requires="wps">
          <w:drawing>
            <wp:anchor distT="0" distB="0" distL="114300" distR="114300" simplePos="0" relativeHeight="251646976" behindDoc="0" locked="0" layoutInCell="1" allowOverlap="1" wp14:anchorId="4B0393EB" wp14:editId="634E853F">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0D84208A" w14:textId="77777777" w:rsidR="00E113FF" w:rsidRPr="00577C4C" w:rsidRDefault="00E113FF">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515827">
                            <w:rPr>
                              <w:noProof/>
                              <w:color w:val="000000" w:themeColor="text1"/>
                              <w:sz w:val="22"/>
                              <w:szCs w:val="40"/>
                            </w:rPr>
                            <w:t>15</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B0393EB" id="_x0000_t202" coordsize="21600,21600" o:spt="202" path="m,l,21600r21600,l21600,xe">
              <v:stroke joinstyle="miter"/>
              <v:path gradientshapeok="t" o:connecttype="rect"/>
            </v:shapetype>
            <v:shape id="Text Box 56" o:spid="_x0000_s1027"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" filled="f" stroked="f" strokeweight=".5pt">
              <v:textbox style="mso-fit-shape-to-text:t">
                <w:txbxContent>
                  <w:p w14:paraId="0D84208A" w14:textId="77777777" w:rsidR="008E3147" w:rsidRPr="00577C4C" w:rsidRDefault="008E3147">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515827" w:rsidRPr="00515827">
                      <w:rPr>
                        <w:noProof/>
                        <w:color w:val="000000" w:themeColor="text1"/>
                        <w:sz w:val="22"/>
                        <w:szCs w:val="40"/>
                      </w:rPr>
                      <w:t>15</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E3164B" w14:textId="77777777" w:rsidR="00C22477" w:rsidRDefault="00C22477" w:rsidP="00117666">
      <w:pPr>
        <w:spacing w:after="0"/>
      </w:pPr>
      <w:r>
        <w:separator/>
      </w:r>
    </w:p>
  </w:footnote>
  <w:footnote w:type="continuationSeparator" w:id="0">
    <w:p w14:paraId="3EBA18BB" w14:textId="77777777" w:rsidR="00C22477" w:rsidRDefault="00C22477" w:rsidP="0011766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3BF0D7" w14:textId="73E822D9" w:rsidR="00E113FF" w:rsidRPr="007E3148" w:rsidRDefault="00E113FF" w:rsidP="00A53000">
    <w:pPr>
      <w:pStyle w:val="Header"/>
    </w:pPr>
    <w:r w:rsidRPr="007E3148">
      <w:ptab w:relativeTo="margin" w:alignment="center" w:leader="none"/>
    </w:r>
    <w:r w:rsidRPr="007E3148">
      <w:ptab w:relativeTo="margin" w:alignment="right" w:leader="none"/>
    </w:r>
    <w:proofErr w:type="spellStart"/>
    <w:r>
      <w:t>MeshMonk</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95FB4" w14:textId="437548F9" w:rsidR="00E113FF" w:rsidRPr="00A53000" w:rsidRDefault="00E113FF" w:rsidP="00904E53">
    <w:pPr>
      <w:pStyle w:val="Header"/>
      <w:jc w:val="right"/>
    </w:pPr>
    <w:proofErr w:type="spellStart"/>
    <w:r>
      <w:t>MeshMonk</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954CEC" w14:textId="77777777" w:rsidR="00E113FF" w:rsidRDefault="00E113FF" w:rsidP="00A53000">
    <w:pPr>
      <w:pStyle w:val="Header"/>
    </w:pPr>
    <w:r w:rsidRPr="005A1D84">
      <w:rPr>
        <w:noProof/>
        <w:color w:val="A6A6A6" w:themeColor="background1" w:themeShade="A6"/>
        <w:lang w:val="en-AU" w:eastAsia="en-AU"/>
      </w:rPr>
      <w:drawing>
        <wp:inline distT="0" distB="0" distL="0" distR="0" wp14:anchorId="565AAAC9" wp14:editId="6F56C63F">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F6A6F7F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02A7CAC"/>
    <w:multiLevelType w:val="multilevel"/>
    <w:tmpl w:val="F6A6F7F2"/>
    <w:numStyleLink w:val="Headings"/>
  </w:abstractNum>
  <w:abstractNum w:abstractNumId="6"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BC6F29"/>
    <w:multiLevelType w:val="multilevel"/>
    <w:tmpl w:val="F6A6F7F2"/>
    <w:numStyleLink w:val="Headings"/>
  </w:abstractNum>
  <w:abstractNum w:abstractNumId="17"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3"/>
  </w:num>
  <w:num w:numId="3">
    <w:abstractNumId w:val="1"/>
  </w:num>
  <w:num w:numId="4">
    <w:abstractNumId w:val="1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8"/>
  </w:num>
  <w:num w:numId="8">
    <w:abstractNumId w:val="6"/>
  </w:num>
  <w:num w:numId="9">
    <w:abstractNumId w:val="9"/>
  </w:num>
  <w:num w:numId="10">
    <w:abstractNumId w:val="7"/>
  </w:num>
  <w:num w:numId="11">
    <w:abstractNumId w:val="2"/>
  </w:num>
  <w:num w:numId="12">
    <w:abstractNumId w:val="17"/>
  </w:num>
  <w:num w:numId="13">
    <w:abstractNumId w:val="12"/>
  </w:num>
  <w:num w:numId="14">
    <w:abstractNumId w:val="4"/>
  </w:num>
  <w:num w:numId="15">
    <w:abstractNumId w:val="11"/>
  </w:num>
  <w:num w:numId="16">
    <w:abstractNumId w:val="14"/>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lvlText w:val="%1.%2.%3"/>
        <w:lvlJc w:val="left"/>
        <w:pPr>
          <w:tabs>
            <w:tab w:val="num" w:pos="567"/>
          </w:tabs>
          <w:ind w:left="567" w:hanging="567"/>
        </w:pPr>
        <w:rPr>
          <w:rFonts w:hint="default"/>
        </w:rPr>
      </w:lvl>
    </w:lvlOverride>
    <w:lvlOverride w:ilvl="3">
      <w:lvl w:ilvl="3">
        <w:start w:val="1"/>
        <w:numFmt w:val="decimal"/>
        <w:pStyle w:val="Heading4"/>
        <w:lvlText w:val="%1.%2.%3.%4"/>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6"/>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rry Matthews">
    <w15:presenceInfo w15:providerId="AD" w15:userId="S-1-5-21-2256462057-1280619349-680702702-14276"/>
  </w15:person>
  <w15:person w15:author="Julie White">
    <w15:presenceInfo w15:providerId="Windows Live" w15:userId="fb992c2cae0130b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attachedTemplate r:id="rId1"/>
  <w:trackRevision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213A"/>
    <w:rsid w:val="00010EEC"/>
    <w:rsid w:val="000114D6"/>
    <w:rsid w:val="00034304"/>
    <w:rsid w:val="00035434"/>
    <w:rsid w:val="00037F3B"/>
    <w:rsid w:val="00045678"/>
    <w:rsid w:val="000458E4"/>
    <w:rsid w:val="00052E83"/>
    <w:rsid w:val="00056044"/>
    <w:rsid w:val="00060880"/>
    <w:rsid w:val="00063D84"/>
    <w:rsid w:val="00065622"/>
    <w:rsid w:val="0006636D"/>
    <w:rsid w:val="00077D53"/>
    <w:rsid w:val="00081394"/>
    <w:rsid w:val="00086853"/>
    <w:rsid w:val="000B34BD"/>
    <w:rsid w:val="000B7456"/>
    <w:rsid w:val="000C1CBE"/>
    <w:rsid w:val="000C7E2A"/>
    <w:rsid w:val="000F4CFB"/>
    <w:rsid w:val="00117666"/>
    <w:rsid w:val="001223A7"/>
    <w:rsid w:val="00125B81"/>
    <w:rsid w:val="00134256"/>
    <w:rsid w:val="00137EC0"/>
    <w:rsid w:val="00144781"/>
    <w:rsid w:val="0014705B"/>
    <w:rsid w:val="00147395"/>
    <w:rsid w:val="001552C9"/>
    <w:rsid w:val="00175E24"/>
    <w:rsid w:val="00177D84"/>
    <w:rsid w:val="001964EF"/>
    <w:rsid w:val="001B1336"/>
    <w:rsid w:val="001B1A2C"/>
    <w:rsid w:val="001D37CF"/>
    <w:rsid w:val="001D5C23"/>
    <w:rsid w:val="001E7928"/>
    <w:rsid w:val="001F4C07"/>
    <w:rsid w:val="002000C0"/>
    <w:rsid w:val="00220AEA"/>
    <w:rsid w:val="00221E4E"/>
    <w:rsid w:val="00226954"/>
    <w:rsid w:val="00226B89"/>
    <w:rsid w:val="00230805"/>
    <w:rsid w:val="002629A3"/>
    <w:rsid w:val="00265660"/>
    <w:rsid w:val="00267D18"/>
    <w:rsid w:val="00270D5E"/>
    <w:rsid w:val="002868E2"/>
    <w:rsid w:val="002869C3"/>
    <w:rsid w:val="002936E4"/>
    <w:rsid w:val="00296B88"/>
    <w:rsid w:val="002C07D1"/>
    <w:rsid w:val="002C74CA"/>
    <w:rsid w:val="002C7E39"/>
    <w:rsid w:val="002D2B3C"/>
    <w:rsid w:val="002E2F80"/>
    <w:rsid w:val="002E4A96"/>
    <w:rsid w:val="002F17A2"/>
    <w:rsid w:val="002F744D"/>
    <w:rsid w:val="00303DE6"/>
    <w:rsid w:val="00310124"/>
    <w:rsid w:val="00341E13"/>
    <w:rsid w:val="00344FE2"/>
    <w:rsid w:val="003544FB"/>
    <w:rsid w:val="00365D63"/>
    <w:rsid w:val="0036793B"/>
    <w:rsid w:val="00372682"/>
    <w:rsid w:val="00376CC5"/>
    <w:rsid w:val="00392264"/>
    <w:rsid w:val="0039693B"/>
    <w:rsid w:val="003B1FFE"/>
    <w:rsid w:val="003B6F61"/>
    <w:rsid w:val="003D2F2D"/>
    <w:rsid w:val="00401590"/>
    <w:rsid w:val="0041462F"/>
    <w:rsid w:val="00424774"/>
    <w:rsid w:val="004555F5"/>
    <w:rsid w:val="00463E3D"/>
    <w:rsid w:val="004645AE"/>
    <w:rsid w:val="0047213A"/>
    <w:rsid w:val="004723C0"/>
    <w:rsid w:val="0049356A"/>
    <w:rsid w:val="004A6CD8"/>
    <w:rsid w:val="004B7F1A"/>
    <w:rsid w:val="004D3E33"/>
    <w:rsid w:val="00504C1F"/>
    <w:rsid w:val="00515827"/>
    <w:rsid w:val="005166BB"/>
    <w:rsid w:val="005250F2"/>
    <w:rsid w:val="00532CCE"/>
    <w:rsid w:val="00550CB7"/>
    <w:rsid w:val="00556B08"/>
    <w:rsid w:val="00571388"/>
    <w:rsid w:val="00576FA7"/>
    <w:rsid w:val="00596B47"/>
    <w:rsid w:val="005A1D84"/>
    <w:rsid w:val="005A70EA"/>
    <w:rsid w:val="005C1319"/>
    <w:rsid w:val="005C3963"/>
    <w:rsid w:val="005D1840"/>
    <w:rsid w:val="005D35E4"/>
    <w:rsid w:val="005D578F"/>
    <w:rsid w:val="005D756B"/>
    <w:rsid w:val="005D7910"/>
    <w:rsid w:val="005E2BD5"/>
    <w:rsid w:val="005E5405"/>
    <w:rsid w:val="006127C9"/>
    <w:rsid w:val="0062154F"/>
    <w:rsid w:val="00631A8C"/>
    <w:rsid w:val="00636B9B"/>
    <w:rsid w:val="00644C23"/>
    <w:rsid w:val="006473D4"/>
    <w:rsid w:val="00651CA2"/>
    <w:rsid w:val="00653D60"/>
    <w:rsid w:val="00660D05"/>
    <w:rsid w:val="00661E1C"/>
    <w:rsid w:val="00663109"/>
    <w:rsid w:val="0066471B"/>
    <w:rsid w:val="00671D9A"/>
    <w:rsid w:val="00673952"/>
    <w:rsid w:val="00686C9D"/>
    <w:rsid w:val="00690070"/>
    <w:rsid w:val="00691820"/>
    <w:rsid w:val="00693E08"/>
    <w:rsid w:val="0069551E"/>
    <w:rsid w:val="006A0C6D"/>
    <w:rsid w:val="006A4033"/>
    <w:rsid w:val="006B2D5B"/>
    <w:rsid w:val="006B7D14"/>
    <w:rsid w:val="006C0DA4"/>
    <w:rsid w:val="006C42A2"/>
    <w:rsid w:val="006C75EC"/>
    <w:rsid w:val="006D5B93"/>
    <w:rsid w:val="00725A73"/>
    <w:rsid w:val="00725A7D"/>
    <w:rsid w:val="0073085C"/>
    <w:rsid w:val="00731C20"/>
    <w:rsid w:val="00740F06"/>
    <w:rsid w:val="007463B7"/>
    <w:rsid w:val="00746505"/>
    <w:rsid w:val="00746A86"/>
    <w:rsid w:val="0075139A"/>
    <w:rsid w:val="00752DE5"/>
    <w:rsid w:val="00766354"/>
    <w:rsid w:val="00790BB3"/>
    <w:rsid w:val="00792043"/>
    <w:rsid w:val="00797EDD"/>
    <w:rsid w:val="007A4BF5"/>
    <w:rsid w:val="007A60E2"/>
    <w:rsid w:val="007B0322"/>
    <w:rsid w:val="007C0E3F"/>
    <w:rsid w:val="007C206C"/>
    <w:rsid w:val="007C5729"/>
    <w:rsid w:val="007D21E6"/>
    <w:rsid w:val="007D3AAE"/>
    <w:rsid w:val="007E027D"/>
    <w:rsid w:val="007E77DC"/>
    <w:rsid w:val="007F0065"/>
    <w:rsid w:val="007F5F2A"/>
    <w:rsid w:val="008042D5"/>
    <w:rsid w:val="008111E4"/>
    <w:rsid w:val="0081301C"/>
    <w:rsid w:val="00817DD6"/>
    <w:rsid w:val="0084053C"/>
    <w:rsid w:val="00841525"/>
    <w:rsid w:val="008629A9"/>
    <w:rsid w:val="0088513A"/>
    <w:rsid w:val="00893C19"/>
    <w:rsid w:val="008D6C8D"/>
    <w:rsid w:val="008E2B54"/>
    <w:rsid w:val="008E3147"/>
    <w:rsid w:val="008E4404"/>
    <w:rsid w:val="008E58C7"/>
    <w:rsid w:val="008F33AA"/>
    <w:rsid w:val="008F4E4F"/>
    <w:rsid w:val="008F5021"/>
    <w:rsid w:val="008F6A0D"/>
    <w:rsid w:val="00900478"/>
    <w:rsid w:val="00904E53"/>
    <w:rsid w:val="00910E25"/>
    <w:rsid w:val="00916685"/>
    <w:rsid w:val="00926217"/>
    <w:rsid w:val="0093338E"/>
    <w:rsid w:val="00943573"/>
    <w:rsid w:val="009441BD"/>
    <w:rsid w:val="0094491C"/>
    <w:rsid w:val="00953D20"/>
    <w:rsid w:val="00960C71"/>
    <w:rsid w:val="00970F8F"/>
    <w:rsid w:val="00971B61"/>
    <w:rsid w:val="00980C31"/>
    <w:rsid w:val="00981022"/>
    <w:rsid w:val="00981D6F"/>
    <w:rsid w:val="009955FF"/>
    <w:rsid w:val="009A0A32"/>
    <w:rsid w:val="009C3573"/>
    <w:rsid w:val="009D23AD"/>
    <w:rsid w:val="009D259D"/>
    <w:rsid w:val="009E7B69"/>
    <w:rsid w:val="00A22090"/>
    <w:rsid w:val="00A23BB5"/>
    <w:rsid w:val="00A36610"/>
    <w:rsid w:val="00A43547"/>
    <w:rsid w:val="00A47278"/>
    <w:rsid w:val="00A50D9D"/>
    <w:rsid w:val="00A53000"/>
    <w:rsid w:val="00A545C6"/>
    <w:rsid w:val="00A67415"/>
    <w:rsid w:val="00A75F87"/>
    <w:rsid w:val="00A84661"/>
    <w:rsid w:val="00A95D8B"/>
    <w:rsid w:val="00AA611C"/>
    <w:rsid w:val="00AC0270"/>
    <w:rsid w:val="00AC3EA3"/>
    <w:rsid w:val="00AC6612"/>
    <w:rsid w:val="00AC792D"/>
    <w:rsid w:val="00AD7314"/>
    <w:rsid w:val="00AE0EA1"/>
    <w:rsid w:val="00AF4999"/>
    <w:rsid w:val="00B00341"/>
    <w:rsid w:val="00B305ED"/>
    <w:rsid w:val="00B505F6"/>
    <w:rsid w:val="00B60E71"/>
    <w:rsid w:val="00B657B8"/>
    <w:rsid w:val="00B8310D"/>
    <w:rsid w:val="00B84920"/>
    <w:rsid w:val="00B8556A"/>
    <w:rsid w:val="00B97C25"/>
    <w:rsid w:val="00BB1E70"/>
    <w:rsid w:val="00BD0465"/>
    <w:rsid w:val="00BD7368"/>
    <w:rsid w:val="00BE774F"/>
    <w:rsid w:val="00BF03C6"/>
    <w:rsid w:val="00C012A3"/>
    <w:rsid w:val="00C16F19"/>
    <w:rsid w:val="00C22477"/>
    <w:rsid w:val="00C24B79"/>
    <w:rsid w:val="00C35CB0"/>
    <w:rsid w:val="00C46580"/>
    <w:rsid w:val="00C52A7B"/>
    <w:rsid w:val="00C62C8F"/>
    <w:rsid w:val="00C6324C"/>
    <w:rsid w:val="00C679AA"/>
    <w:rsid w:val="00C724CF"/>
    <w:rsid w:val="00C7565F"/>
    <w:rsid w:val="00C75972"/>
    <w:rsid w:val="00C82792"/>
    <w:rsid w:val="00C948FD"/>
    <w:rsid w:val="00C96F24"/>
    <w:rsid w:val="00CB43D5"/>
    <w:rsid w:val="00CC76F9"/>
    <w:rsid w:val="00CD066B"/>
    <w:rsid w:val="00CD2F12"/>
    <w:rsid w:val="00CD46E2"/>
    <w:rsid w:val="00CD6949"/>
    <w:rsid w:val="00CF2D94"/>
    <w:rsid w:val="00D00A3F"/>
    <w:rsid w:val="00D00D0B"/>
    <w:rsid w:val="00D01E93"/>
    <w:rsid w:val="00D04B69"/>
    <w:rsid w:val="00D2240D"/>
    <w:rsid w:val="00D22D3B"/>
    <w:rsid w:val="00D25C57"/>
    <w:rsid w:val="00D43DCB"/>
    <w:rsid w:val="00D537FA"/>
    <w:rsid w:val="00D538D0"/>
    <w:rsid w:val="00D63F3D"/>
    <w:rsid w:val="00D71BA4"/>
    <w:rsid w:val="00D80D99"/>
    <w:rsid w:val="00D80E06"/>
    <w:rsid w:val="00D869C2"/>
    <w:rsid w:val="00D9222B"/>
    <w:rsid w:val="00D9503C"/>
    <w:rsid w:val="00DD73EF"/>
    <w:rsid w:val="00DD7544"/>
    <w:rsid w:val="00DE23E8"/>
    <w:rsid w:val="00DF2699"/>
    <w:rsid w:val="00DF3B1F"/>
    <w:rsid w:val="00E0128B"/>
    <w:rsid w:val="00E06713"/>
    <w:rsid w:val="00E113FF"/>
    <w:rsid w:val="00E11495"/>
    <w:rsid w:val="00E23FA8"/>
    <w:rsid w:val="00E6301F"/>
    <w:rsid w:val="00E64E17"/>
    <w:rsid w:val="00E94642"/>
    <w:rsid w:val="00E94D94"/>
    <w:rsid w:val="00EA3D3C"/>
    <w:rsid w:val="00EC7CC3"/>
    <w:rsid w:val="00EE2D3A"/>
    <w:rsid w:val="00F023DC"/>
    <w:rsid w:val="00F02462"/>
    <w:rsid w:val="00F14453"/>
    <w:rsid w:val="00F15656"/>
    <w:rsid w:val="00F30759"/>
    <w:rsid w:val="00F46494"/>
    <w:rsid w:val="00F558AB"/>
    <w:rsid w:val="00F61D89"/>
    <w:rsid w:val="00F62965"/>
    <w:rsid w:val="00F85CCF"/>
    <w:rsid w:val="00F86ABB"/>
    <w:rsid w:val="00F90383"/>
    <w:rsid w:val="00FD5C43"/>
    <w:rsid w:val="00FD60BC"/>
    <w:rsid w:val="00FD7648"/>
    <w:rsid w:val="00FE4FE5"/>
    <w:rsid w:val="00FE7737"/>
    <w:rsid w:val="00FF1B3B"/>
    <w:rsid w:val="00FF7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BFBF3A"/>
  <w15:docId w15:val="{27FF6417-89E5-4441-9421-E8D16B7E9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5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unhideWhenUsed/>
    <w:rsid w:val="00725A7D"/>
    <w:rPr>
      <w:sz w:val="20"/>
      <w:szCs w:val="20"/>
    </w:rPr>
  </w:style>
  <w:style w:type="character" w:customStyle="1" w:styleId="CommentTextChar">
    <w:name w:val="Comment Text Char"/>
    <w:basedOn w:val="DefaultParagraphFont"/>
    <w:link w:val="CommentText"/>
    <w:uiPriority w:val="99"/>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character" w:customStyle="1" w:styleId="UnresolvedMention1">
    <w:name w:val="Unresolved Mention1"/>
    <w:basedOn w:val="DefaultParagraphFont"/>
    <w:uiPriority w:val="99"/>
    <w:semiHidden/>
    <w:unhideWhenUsed/>
    <w:rsid w:val="0047213A"/>
    <w:rPr>
      <w:color w:val="808080"/>
      <w:shd w:val="clear" w:color="auto" w:fill="E6E6E6"/>
    </w:rPr>
  </w:style>
  <w:style w:type="table" w:styleId="PlainTable5">
    <w:name w:val="Plain Table 5"/>
    <w:basedOn w:val="TableNormal"/>
    <w:uiPriority w:val="45"/>
    <w:rsid w:val="00E0671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E94D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F02462"/>
    <w:rPr>
      <w:color w:val="808080"/>
    </w:rPr>
  </w:style>
  <w:style w:type="paragraph" w:customStyle="1" w:styleId="EndNoteBibliography">
    <w:name w:val="EndNote Bibliography"/>
    <w:basedOn w:val="Normal"/>
    <w:link w:val="EndNoteBibliographyChar"/>
    <w:rsid w:val="00221E4E"/>
    <w:pPr>
      <w:spacing w:before="360" w:after="0"/>
    </w:pPr>
    <w:rPr>
      <w:rFonts w:cs="Times New Roman"/>
      <w:noProof/>
    </w:rPr>
  </w:style>
  <w:style w:type="character" w:customStyle="1" w:styleId="EndNoteBibliographyChar">
    <w:name w:val="EndNote Bibliography Char"/>
    <w:basedOn w:val="DefaultParagraphFont"/>
    <w:link w:val="EndNoteBibliography"/>
    <w:rsid w:val="00221E4E"/>
    <w:rPr>
      <w:rFonts w:ascii="Times New Roman" w:hAnsi="Times New Roman" w:cs="Times New Roman"/>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258567869">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59574887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661009678">
      <w:bodyDiv w:val="1"/>
      <w:marLeft w:val="0"/>
      <w:marRight w:val="0"/>
      <w:marTop w:val="0"/>
      <w:marBottom w:val="0"/>
      <w:divBdr>
        <w:top w:val="none" w:sz="0" w:space="0" w:color="auto"/>
        <w:left w:val="none" w:sz="0" w:space="0" w:color="auto"/>
        <w:bottom w:val="none" w:sz="0" w:space="0" w:color="auto"/>
        <w:right w:val="none" w:sz="0" w:space="0" w:color="auto"/>
      </w:divBdr>
    </w:div>
    <w:div w:id="746925835">
      <w:bodyDiv w:val="1"/>
      <w:marLeft w:val="0"/>
      <w:marRight w:val="0"/>
      <w:marTop w:val="0"/>
      <w:marBottom w:val="0"/>
      <w:divBdr>
        <w:top w:val="none" w:sz="0" w:space="0" w:color="auto"/>
        <w:left w:val="none" w:sz="0" w:space="0" w:color="auto"/>
        <w:bottom w:val="none" w:sz="0" w:space="0" w:color="auto"/>
        <w:right w:val="none" w:sz="0" w:space="0" w:color="auto"/>
      </w:divBdr>
    </w:div>
    <w:div w:id="912004476">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138839747">
      <w:bodyDiv w:val="1"/>
      <w:marLeft w:val="0"/>
      <w:marRight w:val="0"/>
      <w:marTop w:val="0"/>
      <w:marBottom w:val="0"/>
      <w:divBdr>
        <w:top w:val="none" w:sz="0" w:space="0" w:color="auto"/>
        <w:left w:val="none" w:sz="0" w:space="0" w:color="auto"/>
        <w:bottom w:val="none" w:sz="0" w:space="0" w:color="auto"/>
        <w:right w:val="none" w:sz="0" w:space="0" w:color="auto"/>
      </w:divBdr>
    </w:div>
    <w:div w:id="1321232603">
      <w:bodyDiv w:val="1"/>
      <w:marLeft w:val="0"/>
      <w:marRight w:val="0"/>
      <w:marTop w:val="0"/>
      <w:marBottom w:val="0"/>
      <w:divBdr>
        <w:top w:val="none" w:sz="0" w:space="0" w:color="auto"/>
        <w:left w:val="none" w:sz="0" w:space="0" w:color="auto"/>
        <w:bottom w:val="none" w:sz="0" w:space="0" w:color="auto"/>
        <w:right w:val="none" w:sz="0" w:space="0" w:color="auto"/>
      </w:divBdr>
    </w:div>
    <w:div w:id="1604800763">
      <w:bodyDiv w:val="1"/>
      <w:marLeft w:val="0"/>
      <w:marRight w:val="0"/>
      <w:marTop w:val="0"/>
      <w:marBottom w:val="0"/>
      <w:divBdr>
        <w:top w:val="none" w:sz="0" w:space="0" w:color="auto"/>
        <w:left w:val="none" w:sz="0" w:space="0" w:color="auto"/>
        <w:bottom w:val="none" w:sz="0" w:space="0" w:color="auto"/>
        <w:right w:val="none" w:sz="0" w:space="0" w:color="auto"/>
      </w:divBdr>
    </w:div>
    <w:div w:id="1756239831">
      <w:bodyDiv w:val="1"/>
      <w:marLeft w:val="0"/>
      <w:marRight w:val="0"/>
      <w:marTop w:val="0"/>
      <w:marBottom w:val="0"/>
      <w:divBdr>
        <w:top w:val="none" w:sz="0" w:space="0" w:color="auto"/>
        <w:left w:val="none" w:sz="0" w:space="0" w:color="auto"/>
        <w:bottom w:val="none" w:sz="0" w:space="0" w:color="auto"/>
        <w:right w:val="none" w:sz="0" w:space="0" w:color="auto"/>
      </w:divBdr>
    </w:div>
    <w:div w:id="1835687015">
      <w:bodyDiv w:val="1"/>
      <w:marLeft w:val="0"/>
      <w:marRight w:val="0"/>
      <w:marTop w:val="0"/>
      <w:marBottom w:val="0"/>
      <w:divBdr>
        <w:top w:val="none" w:sz="0" w:space="0" w:color="auto"/>
        <w:left w:val="none" w:sz="0" w:space="0" w:color="auto"/>
        <w:bottom w:val="none" w:sz="0" w:space="0" w:color="auto"/>
        <w:right w:val="none" w:sz="0" w:space="0" w:color="auto"/>
      </w:divBdr>
    </w:div>
    <w:div w:id="1874224313">
      <w:bodyDiv w:val="1"/>
      <w:marLeft w:val="0"/>
      <w:marRight w:val="0"/>
      <w:marTop w:val="0"/>
      <w:marBottom w:val="0"/>
      <w:divBdr>
        <w:top w:val="none" w:sz="0" w:space="0" w:color="auto"/>
        <w:left w:val="none" w:sz="0" w:space="0" w:color="auto"/>
        <w:bottom w:val="none" w:sz="0" w:space="0" w:color="auto"/>
        <w:right w:val="none" w:sz="0" w:space="0" w:color="auto"/>
      </w:divBdr>
    </w:div>
    <w:div w:id="1944529776">
      <w:bodyDiv w:val="1"/>
      <w:marLeft w:val="0"/>
      <w:marRight w:val="0"/>
      <w:marTop w:val="0"/>
      <w:marBottom w:val="0"/>
      <w:divBdr>
        <w:top w:val="none" w:sz="0" w:space="0" w:color="auto"/>
        <w:left w:val="none" w:sz="0" w:space="0" w:color="auto"/>
        <w:bottom w:val="none" w:sz="0" w:space="0" w:color="auto"/>
        <w:right w:val="none" w:sz="0" w:space="0" w:color="auto"/>
      </w:divBdr>
    </w:div>
    <w:div w:id="2045666625">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my.ilstu.edu/~jhkahn/apastats.html"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webmonks.vision" TargetMode="External"/><Relationship Id="rId5" Type="http://schemas.openxmlformats.org/officeDocument/2006/relationships/webSettings" Target="webSettings.xml"/><Relationship Id="rId15" Type="http://schemas.openxmlformats.org/officeDocument/2006/relationships/header" Target="header2.xml"/><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1.xml"/></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lie%20White\Box\MyFiles\MyResearch\RemappingValidation\Manuscript\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910C20FE-B423-9F44-95D6-BD82AEBDB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C:\Users\Julie White\Box\MyFiles\MyResearch\RemappingValidation\Manuscript\frontiers_template.dotx</Template>
  <TotalTime>12</TotalTime>
  <Pages>15</Pages>
  <Words>30637</Words>
  <Characters>174631</Characters>
  <Application>Microsoft Office Word</Application>
  <DocSecurity>0</DocSecurity>
  <Lines>1455</Lines>
  <Paragraphs>409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 White</dc:creator>
  <cp:keywords/>
  <dc:description/>
  <cp:lastModifiedBy>Microsoft Office User</cp:lastModifiedBy>
  <cp:revision>4</cp:revision>
  <cp:lastPrinted>2013-10-03T12:51:00Z</cp:lastPrinted>
  <dcterms:created xsi:type="dcterms:W3CDTF">2018-06-01T08:03:00Z</dcterms:created>
  <dcterms:modified xsi:type="dcterms:W3CDTF">2018-06-01T14:21:00Z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http://www.zotero.org/styles/american-journal-of-physical-anthropology</vt:lpwstr>
  </property>
  <property fmtid="{D5CDD505-2E9C-101B-9397-08002B2CF9AE}" pid="3" name="Mendeley Recent Style Name 0_1">
    <vt:lpwstr>American Journal of Physical Anthropology</vt:lpwstr>
  </property>
  <property fmtid="{D5CDD505-2E9C-101B-9397-08002B2CF9AE}" pid="4" name="Mendeley Recent Style Id 1_1">
    <vt:lpwstr>http://www.zotero.org/styles/american-medical-association</vt:lpwstr>
  </property>
  <property fmtid="{D5CDD505-2E9C-101B-9397-08002B2CF9AE}" pid="5" name="Mendeley Recent Style Name 1_1">
    <vt:lpwstr>American Medical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http://www.zotero.org/styles/frontiers-in-genetics</vt:lpwstr>
  </property>
  <property fmtid="{D5CDD505-2E9C-101B-9397-08002B2CF9AE}" pid="13" name="Mendeley Recent Style Name 5_1">
    <vt:lpwstr>Frontiers in Genetics</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(author-date)</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d33aa575-e043-3166-8e80-7586edd18890</vt:lpwstr>
  </property>
  <property fmtid="{D5CDD505-2E9C-101B-9397-08002B2CF9AE}" pid="24" name="Mendeley Citation Style_1">
    <vt:lpwstr>http://www.zotero.org/styles/frontiers-in-genetics</vt:lpwstr>
  </property>
</Properties>
</file>